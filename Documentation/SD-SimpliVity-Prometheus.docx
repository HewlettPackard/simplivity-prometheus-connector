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E64D5BF" w14:textId="77777777" w:rsidR="007D199C" w:rsidRPr="005E4E70" w:rsidRDefault="00430153" w:rsidP="000B19F2">
      <w:pPr>
        <w:pStyle w:val="CoverDocumentType10pt"/>
        <w:ind w:right="540"/>
        <w:rPr>
          <w:rFonts w:ascii="Metric Light" w:hAnsi="Metric Light"/>
        </w:rPr>
      </w:pPr>
      <w:r w:rsidRPr="005E4E70">
        <w:rPr>
          <w:noProof/>
        </w:rPr>
        <mc:AlternateContent>
          <mc:Choice Requires="wps">
            <w:drawing>
              <wp:anchor distT="0" distB="0" distL="114300" distR="114300" simplePos="0" relativeHeight="251665408" behindDoc="0" locked="1" layoutInCell="1" allowOverlap="1" wp14:anchorId="3D441E01" wp14:editId="793FF183">
                <wp:simplePos x="0" y="0"/>
                <wp:positionH relativeFrom="column">
                  <wp:posOffset>231569</wp:posOffset>
                </wp:positionH>
                <wp:positionV relativeFrom="page">
                  <wp:posOffset>9310255</wp:posOffset>
                </wp:positionV>
                <wp:extent cx="1874520" cy="173355"/>
                <wp:effectExtent l="0" t="0" r="11430" b="0"/>
                <wp:wrapNone/>
                <wp:docPr id="5" name="Text Box 5"/>
                <wp:cNvGraphicFramePr/>
                <a:graphic xmlns:a="http://schemas.openxmlformats.org/drawingml/2006/main">
                  <a:graphicData uri="http://schemas.microsoft.com/office/word/2010/wordprocessingShape">
                    <wps:wsp>
                      <wps:cNvSpPr txBox="1"/>
                      <wps:spPr>
                        <a:xfrm>
                          <a:off x="0" y="0"/>
                          <a:ext cx="1874520" cy="1733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35C62FE" w14:textId="60BD542C" w:rsidR="00D16079" w:rsidRPr="000C0423" w:rsidRDefault="00D16079" w:rsidP="00430153">
                            <w:pPr>
                              <w:pStyle w:val="CoverDocumentType10pt"/>
                              <w:ind w:left="0"/>
                              <w:jc w:val="left"/>
                              <w:rPr>
                                <w:rStyle w:val="CoverDocumentType10ptChar"/>
                                <w:rFonts w:cs="Arial"/>
                                <w:b/>
                              </w:rPr>
                            </w:pPr>
                            <w:r w:rsidRPr="000C0423">
                              <w:rPr>
                                <w:rStyle w:val="CoverDocumentType10ptChar"/>
                                <w:rFonts w:cs="Arial"/>
                                <w:b/>
                              </w:rPr>
                              <w:t>Technical white paper</w:t>
                            </w:r>
                          </w:p>
                          <w:p w14:paraId="4A4E871C" w14:textId="77777777" w:rsidR="00D16079" w:rsidRDefault="00D16079" w:rsidP="00430153">
                            <w:pPr>
                              <w:pStyle w:val="CoverDocumentType10pt"/>
                              <w:ind w:left="0"/>
                              <w:jc w:val="left"/>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D441E01" id="_x0000_t202" coordsize="21600,21600" o:spt="202" path="m,l,21600r21600,l21600,xe">
                <v:stroke joinstyle="miter"/>
                <v:path gradientshapeok="t" o:connecttype="rect"/>
              </v:shapetype>
              <v:shape id="Text Box 5" o:spid="_x0000_s1026" type="#_x0000_t202" style="position:absolute;left:0;text-align:left;margin-left:18.25pt;margin-top:733.1pt;width:147.6pt;height:13.6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" filled="f" stroked="f" strokeweight=".5pt">
                <v:textbox inset="0,0,0,0">
                  <w:txbxContent>
                    <w:p w14:paraId="435C62FE" w14:textId="60BD542C" w:rsidR="00D16079" w:rsidRPr="000C0423" w:rsidRDefault="00D16079" w:rsidP="00430153">
                      <w:pPr>
                        <w:pStyle w:val="CoverDocumentType10pt"/>
                        <w:ind w:left="0"/>
                        <w:jc w:val="left"/>
                        <w:rPr>
                          <w:rStyle w:val="CoverDocumentType10ptChar"/>
                          <w:rFonts w:cs="Arial"/>
                          <w:b/>
                        </w:rPr>
                      </w:pPr>
                      <w:r w:rsidRPr="000C0423">
                        <w:rPr>
                          <w:rStyle w:val="CoverDocumentType10ptChar"/>
                          <w:rFonts w:cs="Arial"/>
                          <w:b/>
                        </w:rPr>
                        <w:t>Technical white paper</w:t>
                      </w:r>
                    </w:p>
                    <w:p w14:paraId="4A4E871C" w14:textId="77777777" w:rsidR="00D16079" w:rsidRDefault="00D16079" w:rsidP="00430153">
                      <w:pPr>
                        <w:pStyle w:val="CoverDocumentType10pt"/>
                        <w:ind w:left="0"/>
                        <w:jc w:val="left"/>
                      </w:pPr>
                    </w:p>
                  </w:txbxContent>
                </v:textbox>
                <w10:wrap anchory="page"/>
                <w10:anchorlock/>
              </v:shape>
            </w:pict>
          </mc:Fallback>
        </mc:AlternateContent>
      </w:r>
      <w:r w:rsidRPr="005E4E70">
        <w:t xml:space="preserve"> </w:t>
      </w:r>
      <w:r w:rsidR="00FB503E" w:rsidRPr="005E4E70">
        <w:rPr>
          <w:noProof/>
        </w:rPr>
        <w:drawing>
          <wp:anchor distT="0" distB="0" distL="114300" distR="114300" simplePos="0" relativeHeight="251663360" behindDoc="0" locked="0" layoutInCell="1" allowOverlap="1" wp14:anchorId="25213709" wp14:editId="06492545">
            <wp:simplePos x="0" y="0"/>
            <wp:positionH relativeFrom="page">
              <wp:posOffset>699135</wp:posOffset>
            </wp:positionH>
            <wp:positionV relativeFrom="page">
              <wp:posOffset>1152525</wp:posOffset>
            </wp:positionV>
            <wp:extent cx="1618488" cy="676656"/>
            <wp:effectExtent l="0" t="0" r="1270" b="9525"/>
            <wp:wrapNone/>
            <wp:docPr id="1" name="Picture 1" descr="C:\Users\alsek\Desktop\HPE Assets\HPE Guidelines and Assets_050415\HPE Guidelines and Assets_050415\HPE logo asset overview and logo assets\hpe_logos_for_print\primary_logo\hpe_pri_grn_pos_cmyk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lsek\Desktop\HPE Assets\HPE Guidelines and Assets_050415\HPE Guidelines and Assets_050415\HPE logo asset overview and logo assets\hpe_logos_for_print\primary_logo\hpe_pri_grn_pos_cmyk_1.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618488" cy="67665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D68FBCA" w14:textId="49D00B0E" w:rsidR="00FA5F7F" w:rsidRDefault="00F13DF8" w:rsidP="00F13DF8">
      <w:pPr>
        <w:pStyle w:val="CoverHeadline28ptfor4lines"/>
        <w:rPr>
          <w:rFonts w:cs="Arial"/>
          <w:b w:val="0"/>
        </w:rPr>
      </w:pPr>
      <w:r>
        <w:rPr>
          <w:rFonts w:cs="Arial"/>
          <w:b w:val="0"/>
        </w:rPr>
        <w:t xml:space="preserve">Open-Source Monitoring of </w:t>
      </w:r>
      <w:r w:rsidR="00B046D2">
        <w:rPr>
          <w:rFonts w:cs="Arial"/>
          <w:b w:val="0"/>
        </w:rPr>
        <w:t>HPE Simpli</w:t>
      </w:r>
      <w:r>
        <w:rPr>
          <w:rFonts w:cs="Arial"/>
          <w:b w:val="0"/>
        </w:rPr>
        <w:t>Vity</w:t>
      </w:r>
    </w:p>
    <w:p w14:paraId="7028206E" w14:textId="77777777" w:rsidR="001D71D6" w:rsidRPr="000C0423" w:rsidRDefault="001D71D6" w:rsidP="00F13DF8">
      <w:pPr>
        <w:pStyle w:val="CoverHeadline28ptfor4lines"/>
        <w:rPr>
          <w:rFonts w:cs="Arial"/>
          <w:b w:val="0"/>
        </w:rPr>
      </w:pPr>
    </w:p>
    <w:p w14:paraId="3F907AE1" w14:textId="33FEEAA9" w:rsidR="007E7584" w:rsidRPr="000C0423" w:rsidRDefault="00B046D2" w:rsidP="006D5471">
      <w:pPr>
        <w:pStyle w:val="CoverSubtitle"/>
        <w:rPr>
          <w:rFonts w:ascii="Arial" w:hAnsi="Arial" w:cs="Arial"/>
        </w:rPr>
      </w:pPr>
      <w:r>
        <w:rPr>
          <w:rFonts w:ascii="Arial" w:hAnsi="Arial" w:cs="Arial"/>
        </w:rPr>
        <w:t>How-to connect HPE SimpliVity to Prometheus</w:t>
      </w:r>
    </w:p>
    <w:p w14:paraId="24C6E561" w14:textId="77777777" w:rsidR="00692EC8" w:rsidRPr="005E4E70" w:rsidRDefault="00692EC8" w:rsidP="00533A46">
      <w:bookmarkStart w:id="0" w:name="_Toc291058928"/>
      <w:bookmarkStart w:id="1" w:name="_Toc291058930"/>
    </w:p>
    <w:p w14:paraId="7D5A7355" w14:textId="77777777" w:rsidR="00FF58CD" w:rsidRPr="005E4E70" w:rsidRDefault="00FF58CD">
      <w:pPr>
        <w:rPr>
          <w:rStyle w:val="CoverDocumentType10ptChar"/>
          <w:color w:val="000000"/>
          <w:szCs w:val="18"/>
        </w:rPr>
      </w:pPr>
      <w:r w:rsidRPr="005E4E70">
        <w:rPr>
          <w:rStyle w:val="CoverDocumentType10ptChar"/>
        </w:rPr>
        <w:br w:type="page"/>
      </w:r>
    </w:p>
    <w:sdt>
      <w:sdtPr>
        <w:rPr>
          <w:rFonts w:ascii="Arial" w:hAnsi="Arial" w:cs="Arial"/>
          <w:b w:val="0"/>
          <w:bCs/>
          <w:sz w:val="18"/>
          <w:szCs w:val="24"/>
        </w:rPr>
        <w:id w:val="97270103"/>
        <w:docPartObj>
          <w:docPartGallery w:val="Table of Contents"/>
          <w:docPartUnique/>
        </w:docPartObj>
      </w:sdtPr>
      <w:sdtEndPr>
        <w:rPr>
          <w:rFonts w:ascii="Metric Light" w:hAnsi="Metric Light" w:cs="Times New Roman"/>
          <w:bCs w:val="0"/>
        </w:rPr>
      </w:sdtEndPr>
      <w:sdtContent>
        <w:sdt>
          <w:sdtPr>
            <w:rPr>
              <w:rFonts w:ascii="Arial" w:hAnsi="Arial" w:cs="Arial"/>
              <w:bCs/>
              <w:sz w:val="18"/>
              <w:szCs w:val="24"/>
            </w:rPr>
            <w:id w:val="-1146810407"/>
            <w:docPartObj>
              <w:docPartGallery w:val="Table of Contents"/>
              <w:docPartUnique/>
            </w:docPartObj>
          </w:sdtPr>
          <w:sdtEndPr>
            <w:rPr>
              <w:bCs w:val="0"/>
              <w:sz w:val="60"/>
              <w:szCs w:val="18"/>
            </w:rPr>
          </w:sdtEndPr>
          <w:sdtContent>
            <w:p w14:paraId="12076D75" w14:textId="77777777" w:rsidR="001D531A" w:rsidRPr="000C0423" w:rsidRDefault="001D531A" w:rsidP="001D531A">
              <w:pPr>
                <w:pStyle w:val="CoverTableofcontentstitle26pt"/>
                <w:ind w:left="0"/>
                <w:rPr>
                  <w:rFonts w:ascii="Arial" w:hAnsi="Arial" w:cs="Arial"/>
                </w:rPr>
              </w:pPr>
              <w:r w:rsidRPr="000C0423">
                <w:rPr>
                  <w:rFonts w:ascii="Arial" w:hAnsi="Arial" w:cs="Arial"/>
                </w:rPr>
                <w:t>Contents</w:t>
              </w:r>
            </w:p>
          </w:sdtContent>
        </w:sdt>
        <w:p w14:paraId="2413B548" w14:textId="77777777" w:rsidR="00BD6773" w:rsidRDefault="001D531A">
          <w:pPr>
            <w:pStyle w:val="TOC1"/>
            <w:rPr>
              <w:ins w:id="2" w:author="Beha, Thomas" w:date="2019-10-31T15:56:00Z"/>
              <w:rFonts w:asciiTheme="minorHAnsi" w:eastAsiaTheme="minorEastAsia" w:hAnsiTheme="minorHAnsi" w:cstheme="minorBidi"/>
              <w:sz w:val="22"/>
              <w:szCs w:val="22"/>
            </w:rPr>
          </w:pPr>
          <w:r w:rsidRPr="005E4E70">
            <w:rPr>
              <w:rFonts w:ascii="Metric Regular" w:hAnsi="Metric Regular"/>
              <w:b/>
              <w:noProof w:val="0"/>
            </w:rPr>
            <w:fldChar w:fldCharType="begin"/>
          </w:r>
          <w:r w:rsidRPr="005E4E70">
            <w:rPr>
              <w:noProof w:val="0"/>
            </w:rPr>
            <w:instrText xml:space="preserve"> TOC \o "1-1" \h \z \t "Heading 2,2" </w:instrText>
          </w:r>
          <w:r w:rsidRPr="005E4E70">
            <w:rPr>
              <w:rFonts w:ascii="Metric Regular" w:hAnsi="Metric Regular"/>
              <w:b/>
              <w:noProof w:val="0"/>
            </w:rPr>
            <w:fldChar w:fldCharType="separate"/>
          </w:r>
          <w:ins w:id="3" w:author="Beha, Thomas" w:date="2019-10-31T15:56:00Z">
            <w:r w:rsidR="00BD6773" w:rsidRPr="00A31201">
              <w:rPr>
                <w:rStyle w:val="Hyperlink"/>
              </w:rPr>
              <w:fldChar w:fldCharType="begin"/>
            </w:r>
            <w:r w:rsidR="00BD6773" w:rsidRPr="00A31201">
              <w:rPr>
                <w:rStyle w:val="Hyperlink"/>
              </w:rPr>
              <w:instrText xml:space="preserve"> </w:instrText>
            </w:r>
            <w:r w:rsidR="00BD6773">
              <w:instrText>HYPERLINK \l "_Toc23429820"</w:instrText>
            </w:r>
            <w:r w:rsidR="00BD6773" w:rsidRPr="00A31201">
              <w:rPr>
                <w:rStyle w:val="Hyperlink"/>
              </w:rPr>
              <w:instrText xml:space="preserve"> </w:instrText>
            </w:r>
            <w:r w:rsidR="00BD6773" w:rsidRPr="00A31201">
              <w:rPr>
                <w:rStyle w:val="Hyperlink"/>
              </w:rPr>
              <w:fldChar w:fldCharType="separate"/>
            </w:r>
            <w:r w:rsidR="00BD6773" w:rsidRPr="00A31201">
              <w:rPr>
                <w:rStyle w:val="Hyperlink"/>
              </w:rPr>
              <w:t>Executive summary</w:t>
            </w:r>
            <w:r w:rsidR="00BD6773">
              <w:rPr>
                <w:webHidden/>
              </w:rPr>
              <w:tab/>
            </w:r>
            <w:r w:rsidR="00BD6773">
              <w:rPr>
                <w:webHidden/>
              </w:rPr>
              <w:fldChar w:fldCharType="begin"/>
            </w:r>
            <w:r w:rsidR="00BD6773">
              <w:rPr>
                <w:webHidden/>
              </w:rPr>
              <w:instrText xml:space="preserve"> PAGEREF _Toc23429820 \h </w:instrText>
            </w:r>
          </w:ins>
          <w:r w:rsidR="00BD6773">
            <w:rPr>
              <w:webHidden/>
            </w:rPr>
          </w:r>
          <w:r w:rsidR="00BD6773">
            <w:rPr>
              <w:webHidden/>
            </w:rPr>
            <w:fldChar w:fldCharType="separate"/>
          </w:r>
          <w:ins w:id="4" w:author="Beha, Thomas" w:date="2019-10-31T15:56:00Z">
            <w:r w:rsidR="00BD6773">
              <w:rPr>
                <w:webHidden/>
              </w:rPr>
              <w:t>3</w:t>
            </w:r>
            <w:r w:rsidR="00BD6773">
              <w:rPr>
                <w:webHidden/>
              </w:rPr>
              <w:fldChar w:fldCharType="end"/>
            </w:r>
            <w:r w:rsidR="00BD6773" w:rsidRPr="00A31201">
              <w:rPr>
                <w:rStyle w:val="Hyperlink"/>
              </w:rPr>
              <w:fldChar w:fldCharType="end"/>
            </w:r>
          </w:ins>
        </w:p>
        <w:p w14:paraId="231E4561" w14:textId="77777777" w:rsidR="00BD6773" w:rsidRDefault="00BD6773">
          <w:pPr>
            <w:pStyle w:val="TOC1"/>
            <w:rPr>
              <w:ins w:id="5" w:author="Beha, Thomas" w:date="2019-10-31T15:56:00Z"/>
              <w:rFonts w:asciiTheme="minorHAnsi" w:eastAsiaTheme="minorEastAsia" w:hAnsiTheme="minorHAnsi" w:cstheme="minorBidi"/>
              <w:sz w:val="22"/>
              <w:szCs w:val="22"/>
            </w:rPr>
          </w:pPr>
          <w:ins w:id="6" w:author="Beha, Thomas" w:date="2019-10-31T15:56:00Z">
            <w:r w:rsidRPr="00A31201">
              <w:rPr>
                <w:rStyle w:val="Hyperlink"/>
              </w:rPr>
              <w:fldChar w:fldCharType="begin"/>
            </w:r>
            <w:r w:rsidRPr="00A31201">
              <w:rPr>
                <w:rStyle w:val="Hyperlink"/>
              </w:rPr>
              <w:instrText xml:space="preserve"> </w:instrText>
            </w:r>
            <w:r>
              <w:instrText>HYPERLINK \l "_Toc23429821"</w:instrText>
            </w:r>
            <w:r w:rsidRPr="00A31201">
              <w:rPr>
                <w:rStyle w:val="Hyperlink"/>
              </w:rPr>
              <w:instrText xml:space="preserve"> </w:instrText>
            </w:r>
            <w:r w:rsidRPr="00A31201">
              <w:rPr>
                <w:rStyle w:val="Hyperlink"/>
              </w:rPr>
              <w:fldChar w:fldCharType="separate"/>
            </w:r>
            <w:r w:rsidRPr="00A31201">
              <w:rPr>
                <w:rStyle w:val="Hyperlink"/>
              </w:rPr>
              <w:t>Solution overview</w:t>
            </w:r>
            <w:r>
              <w:rPr>
                <w:webHidden/>
              </w:rPr>
              <w:tab/>
            </w:r>
            <w:r>
              <w:rPr>
                <w:webHidden/>
              </w:rPr>
              <w:fldChar w:fldCharType="begin"/>
            </w:r>
            <w:r>
              <w:rPr>
                <w:webHidden/>
              </w:rPr>
              <w:instrText xml:space="preserve"> PAGEREF _Toc23429821 \h </w:instrText>
            </w:r>
          </w:ins>
          <w:r>
            <w:rPr>
              <w:webHidden/>
            </w:rPr>
          </w:r>
          <w:r>
            <w:rPr>
              <w:webHidden/>
            </w:rPr>
            <w:fldChar w:fldCharType="separate"/>
          </w:r>
          <w:ins w:id="7" w:author="Beha, Thomas" w:date="2019-10-31T15:56:00Z">
            <w:r>
              <w:rPr>
                <w:webHidden/>
              </w:rPr>
              <w:t>4</w:t>
            </w:r>
            <w:r>
              <w:rPr>
                <w:webHidden/>
              </w:rPr>
              <w:fldChar w:fldCharType="end"/>
            </w:r>
            <w:r w:rsidRPr="00A31201">
              <w:rPr>
                <w:rStyle w:val="Hyperlink"/>
              </w:rPr>
              <w:fldChar w:fldCharType="end"/>
            </w:r>
          </w:ins>
        </w:p>
        <w:p w14:paraId="5B5852E2" w14:textId="77777777" w:rsidR="00BD6773" w:rsidRDefault="00BD6773">
          <w:pPr>
            <w:pStyle w:val="TOC1"/>
            <w:rPr>
              <w:ins w:id="8" w:author="Beha, Thomas" w:date="2019-10-31T15:56:00Z"/>
              <w:rFonts w:asciiTheme="minorHAnsi" w:eastAsiaTheme="minorEastAsia" w:hAnsiTheme="minorHAnsi" w:cstheme="minorBidi"/>
              <w:sz w:val="22"/>
              <w:szCs w:val="22"/>
            </w:rPr>
          </w:pPr>
          <w:ins w:id="9" w:author="Beha, Thomas" w:date="2019-10-31T15:56:00Z">
            <w:r w:rsidRPr="00A31201">
              <w:rPr>
                <w:rStyle w:val="Hyperlink"/>
              </w:rPr>
              <w:fldChar w:fldCharType="begin"/>
            </w:r>
            <w:r w:rsidRPr="00A31201">
              <w:rPr>
                <w:rStyle w:val="Hyperlink"/>
              </w:rPr>
              <w:instrText xml:space="preserve"> </w:instrText>
            </w:r>
            <w:r>
              <w:instrText>HYPERLINK \l "_Toc23429822"</w:instrText>
            </w:r>
            <w:r w:rsidRPr="00A31201">
              <w:rPr>
                <w:rStyle w:val="Hyperlink"/>
              </w:rPr>
              <w:instrText xml:space="preserve"> </w:instrText>
            </w:r>
            <w:r w:rsidRPr="00A31201">
              <w:rPr>
                <w:rStyle w:val="Hyperlink"/>
              </w:rPr>
              <w:fldChar w:fldCharType="separate"/>
            </w:r>
            <w:r w:rsidRPr="00A31201">
              <w:rPr>
                <w:rStyle w:val="Hyperlink"/>
              </w:rPr>
              <w:t>Design principles</w:t>
            </w:r>
            <w:r>
              <w:rPr>
                <w:webHidden/>
              </w:rPr>
              <w:tab/>
            </w:r>
            <w:r>
              <w:rPr>
                <w:webHidden/>
              </w:rPr>
              <w:fldChar w:fldCharType="begin"/>
            </w:r>
            <w:r>
              <w:rPr>
                <w:webHidden/>
              </w:rPr>
              <w:instrText xml:space="preserve"> PAGEREF _Toc23429822 \h </w:instrText>
            </w:r>
          </w:ins>
          <w:r>
            <w:rPr>
              <w:webHidden/>
            </w:rPr>
          </w:r>
          <w:r>
            <w:rPr>
              <w:webHidden/>
            </w:rPr>
            <w:fldChar w:fldCharType="separate"/>
          </w:r>
          <w:ins w:id="10" w:author="Beha, Thomas" w:date="2019-10-31T15:56:00Z">
            <w:r>
              <w:rPr>
                <w:webHidden/>
              </w:rPr>
              <w:t>5</w:t>
            </w:r>
            <w:r>
              <w:rPr>
                <w:webHidden/>
              </w:rPr>
              <w:fldChar w:fldCharType="end"/>
            </w:r>
            <w:r w:rsidRPr="00A31201">
              <w:rPr>
                <w:rStyle w:val="Hyperlink"/>
              </w:rPr>
              <w:fldChar w:fldCharType="end"/>
            </w:r>
          </w:ins>
        </w:p>
        <w:p w14:paraId="66708E3A" w14:textId="77777777" w:rsidR="00BD6773" w:rsidRDefault="00BD6773">
          <w:pPr>
            <w:pStyle w:val="TOC1"/>
            <w:rPr>
              <w:ins w:id="11" w:author="Beha, Thomas" w:date="2019-10-31T15:56:00Z"/>
              <w:rFonts w:asciiTheme="minorHAnsi" w:eastAsiaTheme="minorEastAsia" w:hAnsiTheme="minorHAnsi" w:cstheme="minorBidi"/>
              <w:sz w:val="22"/>
              <w:szCs w:val="22"/>
            </w:rPr>
          </w:pPr>
          <w:ins w:id="12" w:author="Beha, Thomas" w:date="2019-10-31T15:56:00Z">
            <w:r w:rsidRPr="00A31201">
              <w:rPr>
                <w:rStyle w:val="Hyperlink"/>
              </w:rPr>
              <w:fldChar w:fldCharType="begin"/>
            </w:r>
            <w:r w:rsidRPr="00A31201">
              <w:rPr>
                <w:rStyle w:val="Hyperlink"/>
              </w:rPr>
              <w:instrText xml:space="preserve"> </w:instrText>
            </w:r>
            <w:r>
              <w:instrText>HYPERLINK \l "_Toc23429823"</w:instrText>
            </w:r>
            <w:r w:rsidRPr="00A31201">
              <w:rPr>
                <w:rStyle w:val="Hyperlink"/>
              </w:rPr>
              <w:instrText xml:space="preserve"> </w:instrText>
            </w:r>
            <w:r w:rsidRPr="00A31201">
              <w:rPr>
                <w:rStyle w:val="Hyperlink"/>
              </w:rPr>
              <w:fldChar w:fldCharType="separate"/>
            </w:r>
            <w:r w:rsidRPr="00A31201">
              <w:rPr>
                <w:rStyle w:val="Hyperlink"/>
              </w:rPr>
              <w:t>Solution components</w:t>
            </w:r>
            <w:r>
              <w:rPr>
                <w:webHidden/>
              </w:rPr>
              <w:tab/>
            </w:r>
            <w:r>
              <w:rPr>
                <w:webHidden/>
              </w:rPr>
              <w:fldChar w:fldCharType="begin"/>
            </w:r>
            <w:r>
              <w:rPr>
                <w:webHidden/>
              </w:rPr>
              <w:instrText xml:space="preserve"> PAGEREF _Toc23429823 \h </w:instrText>
            </w:r>
          </w:ins>
          <w:r>
            <w:rPr>
              <w:webHidden/>
            </w:rPr>
          </w:r>
          <w:r>
            <w:rPr>
              <w:webHidden/>
            </w:rPr>
            <w:fldChar w:fldCharType="separate"/>
          </w:r>
          <w:ins w:id="13" w:author="Beha, Thomas" w:date="2019-10-31T15:56:00Z">
            <w:r>
              <w:rPr>
                <w:webHidden/>
              </w:rPr>
              <w:t>6</w:t>
            </w:r>
            <w:r>
              <w:rPr>
                <w:webHidden/>
              </w:rPr>
              <w:fldChar w:fldCharType="end"/>
            </w:r>
            <w:r w:rsidRPr="00A31201">
              <w:rPr>
                <w:rStyle w:val="Hyperlink"/>
              </w:rPr>
              <w:fldChar w:fldCharType="end"/>
            </w:r>
          </w:ins>
        </w:p>
        <w:p w14:paraId="070D3704" w14:textId="77777777" w:rsidR="00BD6773" w:rsidRDefault="00BD6773">
          <w:pPr>
            <w:pStyle w:val="TOC1"/>
            <w:rPr>
              <w:ins w:id="14" w:author="Beha, Thomas" w:date="2019-10-31T15:56:00Z"/>
              <w:rFonts w:asciiTheme="minorHAnsi" w:eastAsiaTheme="minorEastAsia" w:hAnsiTheme="minorHAnsi" w:cstheme="minorBidi"/>
              <w:sz w:val="22"/>
              <w:szCs w:val="22"/>
            </w:rPr>
          </w:pPr>
          <w:ins w:id="15" w:author="Beha, Thomas" w:date="2019-10-31T15:56:00Z">
            <w:r w:rsidRPr="00A31201">
              <w:rPr>
                <w:rStyle w:val="Hyperlink"/>
              </w:rPr>
              <w:fldChar w:fldCharType="begin"/>
            </w:r>
            <w:r w:rsidRPr="00A31201">
              <w:rPr>
                <w:rStyle w:val="Hyperlink"/>
              </w:rPr>
              <w:instrText xml:space="preserve"> </w:instrText>
            </w:r>
            <w:r>
              <w:instrText>HYPERLINK \l "_Toc23429824"</w:instrText>
            </w:r>
            <w:r w:rsidRPr="00A31201">
              <w:rPr>
                <w:rStyle w:val="Hyperlink"/>
              </w:rPr>
              <w:instrText xml:space="preserve"> </w:instrText>
            </w:r>
            <w:r w:rsidRPr="00A31201">
              <w:rPr>
                <w:rStyle w:val="Hyperlink"/>
              </w:rPr>
              <w:fldChar w:fldCharType="separate"/>
            </w:r>
            <w:r w:rsidRPr="00A31201">
              <w:rPr>
                <w:rStyle w:val="Hyperlink"/>
              </w:rPr>
              <w:t>Best practices and configuration guidance for the solution</w:t>
            </w:r>
            <w:r>
              <w:rPr>
                <w:webHidden/>
              </w:rPr>
              <w:tab/>
            </w:r>
            <w:r>
              <w:rPr>
                <w:webHidden/>
              </w:rPr>
              <w:fldChar w:fldCharType="begin"/>
            </w:r>
            <w:r>
              <w:rPr>
                <w:webHidden/>
              </w:rPr>
              <w:instrText xml:space="preserve"> PAGEREF _Toc23429824 \h </w:instrText>
            </w:r>
          </w:ins>
          <w:r>
            <w:rPr>
              <w:webHidden/>
            </w:rPr>
          </w:r>
          <w:r>
            <w:rPr>
              <w:webHidden/>
            </w:rPr>
            <w:fldChar w:fldCharType="separate"/>
          </w:r>
          <w:ins w:id="16" w:author="Beha, Thomas" w:date="2019-10-31T15:56:00Z">
            <w:r>
              <w:rPr>
                <w:webHidden/>
              </w:rPr>
              <w:t>7</w:t>
            </w:r>
            <w:r>
              <w:rPr>
                <w:webHidden/>
              </w:rPr>
              <w:fldChar w:fldCharType="end"/>
            </w:r>
            <w:r w:rsidRPr="00A31201">
              <w:rPr>
                <w:rStyle w:val="Hyperlink"/>
              </w:rPr>
              <w:fldChar w:fldCharType="end"/>
            </w:r>
          </w:ins>
        </w:p>
        <w:p w14:paraId="2104562B" w14:textId="77777777" w:rsidR="00BD6773" w:rsidRDefault="00BD6773">
          <w:pPr>
            <w:pStyle w:val="TOC1"/>
            <w:rPr>
              <w:ins w:id="17" w:author="Beha, Thomas" w:date="2019-10-31T15:56:00Z"/>
              <w:rFonts w:asciiTheme="minorHAnsi" w:eastAsiaTheme="minorEastAsia" w:hAnsiTheme="minorHAnsi" w:cstheme="minorBidi"/>
              <w:sz w:val="22"/>
              <w:szCs w:val="22"/>
            </w:rPr>
          </w:pPr>
          <w:ins w:id="18" w:author="Beha, Thomas" w:date="2019-10-31T15:56:00Z">
            <w:r w:rsidRPr="00A31201">
              <w:rPr>
                <w:rStyle w:val="Hyperlink"/>
              </w:rPr>
              <w:fldChar w:fldCharType="begin"/>
            </w:r>
            <w:r w:rsidRPr="00A31201">
              <w:rPr>
                <w:rStyle w:val="Hyperlink"/>
              </w:rPr>
              <w:instrText xml:space="preserve"> </w:instrText>
            </w:r>
            <w:r>
              <w:instrText>HYPERLINK \l "_Toc23429825"</w:instrText>
            </w:r>
            <w:r w:rsidRPr="00A31201">
              <w:rPr>
                <w:rStyle w:val="Hyperlink"/>
              </w:rPr>
              <w:instrText xml:space="preserve"> </w:instrText>
            </w:r>
            <w:r w:rsidRPr="00A31201">
              <w:rPr>
                <w:rStyle w:val="Hyperlink"/>
              </w:rPr>
              <w:fldChar w:fldCharType="separate"/>
            </w:r>
            <w:r w:rsidRPr="00A31201">
              <w:rPr>
                <w:rStyle w:val="Hyperlink"/>
              </w:rPr>
              <w:t>Summary</w:t>
            </w:r>
            <w:r>
              <w:rPr>
                <w:webHidden/>
              </w:rPr>
              <w:tab/>
            </w:r>
            <w:r>
              <w:rPr>
                <w:webHidden/>
              </w:rPr>
              <w:fldChar w:fldCharType="begin"/>
            </w:r>
            <w:r>
              <w:rPr>
                <w:webHidden/>
              </w:rPr>
              <w:instrText xml:space="preserve"> PAGEREF _Toc23429825 \h </w:instrText>
            </w:r>
          </w:ins>
          <w:r>
            <w:rPr>
              <w:webHidden/>
            </w:rPr>
          </w:r>
          <w:r>
            <w:rPr>
              <w:webHidden/>
            </w:rPr>
            <w:fldChar w:fldCharType="separate"/>
          </w:r>
          <w:ins w:id="19" w:author="Beha, Thomas" w:date="2019-10-31T15:56:00Z">
            <w:r>
              <w:rPr>
                <w:webHidden/>
              </w:rPr>
              <w:t>11</w:t>
            </w:r>
            <w:r>
              <w:rPr>
                <w:webHidden/>
              </w:rPr>
              <w:fldChar w:fldCharType="end"/>
            </w:r>
            <w:r w:rsidRPr="00A31201">
              <w:rPr>
                <w:rStyle w:val="Hyperlink"/>
              </w:rPr>
              <w:fldChar w:fldCharType="end"/>
            </w:r>
          </w:ins>
        </w:p>
        <w:p w14:paraId="3E6A6E90" w14:textId="77777777" w:rsidR="00BD6773" w:rsidRDefault="00BD6773">
          <w:pPr>
            <w:pStyle w:val="TOC1"/>
            <w:rPr>
              <w:ins w:id="20" w:author="Beha, Thomas" w:date="2019-10-31T15:56:00Z"/>
              <w:rFonts w:asciiTheme="minorHAnsi" w:eastAsiaTheme="minorEastAsia" w:hAnsiTheme="minorHAnsi" w:cstheme="minorBidi"/>
              <w:sz w:val="22"/>
              <w:szCs w:val="22"/>
            </w:rPr>
          </w:pPr>
          <w:ins w:id="21" w:author="Beha, Thomas" w:date="2019-10-31T15:56:00Z">
            <w:r w:rsidRPr="00A31201">
              <w:rPr>
                <w:rStyle w:val="Hyperlink"/>
              </w:rPr>
              <w:fldChar w:fldCharType="begin"/>
            </w:r>
            <w:r w:rsidRPr="00A31201">
              <w:rPr>
                <w:rStyle w:val="Hyperlink"/>
              </w:rPr>
              <w:instrText xml:space="preserve"> </w:instrText>
            </w:r>
            <w:r>
              <w:instrText>HYPERLINK \l "_Toc23429826"</w:instrText>
            </w:r>
            <w:r w:rsidRPr="00A31201">
              <w:rPr>
                <w:rStyle w:val="Hyperlink"/>
              </w:rPr>
              <w:instrText xml:space="preserve"> </w:instrText>
            </w:r>
            <w:r w:rsidRPr="00A31201">
              <w:rPr>
                <w:rStyle w:val="Hyperlink"/>
              </w:rPr>
              <w:fldChar w:fldCharType="separate"/>
            </w:r>
            <w:r w:rsidRPr="00A31201">
              <w:rPr>
                <w:rStyle w:val="Hyperlink"/>
              </w:rPr>
              <w:t>Appendix</w:t>
            </w:r>
            <w:r>
              <w:rPr>
                <w:webHidden/>
              </w:rPr>
              <w:tab/>
            </w:r>
            <w:r>
              <w:rPr>
                <w:webHidden/>
              </w:rPr>
              <w:fldChar w:fldCharType="begin"/>
            </w:r>
            <w:r>
              <w:rPr>
                <w:webHidden/>
              </w:rPr>
              <w:instrText xml:space="preserve"> PAGEREF _Toc23429826 \h </w:instrText>
            </w:r>
          </w:ins>
          <w:r>
            <w:rPr>
              <w:webHidden/>
            </w:rPr>
          </w:r>
          <w:r>
            <w:rPr>
              <w:webHidden/>
            </w:rPr>
            <w:fldChar w:fldCharType="separate"/>
          </w:r>
          <w:ins w:id="22" w:author="Beha, Thomas" w:date="2019-10-31T15:56:00Z">
            <w:r>
              <w:rPr>
                <w:webHidden/>
              </w:rPr>
              <w:t>12</w:t>
            </w:r>
            <w:r>
              <w:rPr>
                <w:webHidden/>
              </w:rPr>
              <w:fldChar w:fldCharType="end"/>
            </w:r>
            <w:r w:rsidRPr="00A31201">
              <w:rPr>
                <w:rStyle w:val="Hyperlink"/>
              </w:rPr>
              <w:fldChar w:fldCharType="end"/>
            </w:r>
          </w:ins>
        </w:p>
        <w:p w14:paraId="142053F8" w14:textId="77777777" w:rsidR="00BD6773" w:rsidRDefault="00BD6773">
          <w:pPr>
            <w:pStyle w:val="TOC1"/>
            <w:rPr>
              <w:ins w:id="23" w:author="Beha, Thomas" w:date="2019-10-31T15:56:00Z"/>
              <w:rFonts w:asciiTheme="minorHAnsi" w:eastAsiaTheme="minorEastAsia" w:hAnsiTheme="minorHAnsi" w:cstheme="minorBidi"/>
              <w:sz w:val="22"/>
              <w:szCs w:val="22"/>
            </w:rPr>
          </w:pPr>
          <w:ins w:id="24" w:author="Beha, Thomas" w:date="2019-10-31T15:56:00Z">
            <w:r w:rsidRPr="00A31201">
              <w:rPr>
                <w:rStyle w:val="Hyperlink"/>
              </w:rPr>
              <w:fldChar w:fldCharType="begin"/>
            </w:r>
            <w:r w:rsidRPr="00A31201">
              <w:rPr>
                <w:rStyle w:val="Hyperlink"/>
              </w:rPr>
              <w:instrText xml:space="preserve"> </w:instrText>
            </w:r>
            <w:r>
              <w:instrText>HYPERLINK \l "_Toc23429827"</w:instrText>
            </w:r>
            <w:r w:rsidRPr="00A31201">
              <w:rPr>
                <w:rStyle w:val="Hyperlink"/>
              </w:rPr>
              <w:instrText xml:space="preserve"> </w:instrText>
            </w:r>
            <w:r w:rsidRPr="00A31201">
              <w:rPr>
                <w:rStyle w:val="Hyperlink"/>
              </w:rPr>
              <w:fldChar w:fldCharType="separate"/>
            </w:r>
            <w:r w:rsidRPr="00A31201">
              <w:rPr>
                <w:rStyle w:val="Hyperlink"/>
              </w:rPr>
              <w:t>Resources and additional links</w:t>
            </w:r>
            <w:r>
              <w:rPr>
                <w:webHidden/>
              </w:rPr>
              <w:tab/>
            </w:r>
            <w:r>
              <w:rPr>
                <w:webHidden/>
              </w:rPr>
              <w:fldChar w:fldCharType="begin"/>
            </w:r>
            <w:r>
              <w:rPr>
                <w:webHidden/>
              </w:rPr>
              <w:instrText xml:space="preserve"> PAGEREF _Toc23429827 \h </w:instrText>
            </w:r>
          </w:ins>
          <w:r>
            <w:rPr>
              <w:webHidden/>
            </w:rPr>
          </w:r>
          <w:r>
            <w:rPr>
              <w:webHidden/>
            </w:rPr>
            <w:fldChar w:fldCharType="separate"/>
          </w:r>
          <w:ins w:id="25" w:author="Beha, Thomas" w:date="2019-10-31T15:56:00Z">
            <w:r>
              <w:rPr>
                <w:webHidden/>
              </w:rPr>
              <w:t>4</w:t>
            </w:r>
            <w:r>
              <w:rPr>
                <w:webHidden/>
              </w:rPr>
              <w:fldChar w:fldCharType="end"/>
            </w:r>
            <w:r w:rsidRPr="00A31201">
              <w:rPr>
                <w:rStyle w:val="Hyperlink"/>
              </w:rPr>
              <w:fldChar w:fldCharType="end"/>
            </w:r>
          </w:ins>
        </w:p>
        <w:p w14:paraId="354BE4E3" w14:textId="77777777" w:rsidR="00BA325F" w:rsidDel="00BD6773" w:rsidRDefault="00BA325F">
          <w:pPr>
            <w:pStyle w:val="TOC1"/>
            <w:rPr>
              <w:del w:id="26" w:author="Beha, Thomas" w:date="2019-10-31T15:56:00Z"/>
              <w:rFonts w:asciiTheme="minorHAnsi" w:eastAsiaTheme="minorEastAsia" w:hAnsiTheme="minorHAnsi" w:cstheme="minorBidi"/>
              <w:sz w:val="22"/>
              <w:szCs w:val="22"/>
            </w:rPr>
          </w:pPr>
          <w:del w:id="27" w:author="Beha, Thomas" w:date="2019-10-31T15:56:00Z">
            <w:r w:rsidRPr="00BD6773" w:rsidDel="00BD6773">
              <w:rPr>
                <w:rStyle w:val="Hyperlink"/>
              </w:rPr>
              <w:delText>Executive summary</w:delText>
            </w:r>
            <w:r w:rsidDel="00BD6773">
              <w:rPr>
                <w:webHidden/>
              </w:rPr>
              <w:tab/>
              <w:delText>3</w:delText>
            </w:r>
          </w:del>
        </w:p>
        <w:p w14:paraId="3B98A711" w14:textId="77777777" w:rsidR="00BA325F" w:rsidDel="00BD6773" w:rsidRDefault="00BA325F">
          <w:pPr>
            <w:pStyle w:val="TOC1"/>
            <w:rPr>
              <w:del w:id="28" w:author="Beha, Thomas" w:date="2019-10-31T15:56:00Z"/>
              <w:rFonts w:asciiTheme="minorHAnsi" w:eastAsiaTheme="minorEastAsia" w:hAnsiTheme="minorHAnsi" w:cstheme="minorBidi"/>
              <w:sz w:val="22"/>
              <w:szCs w:val="22"/>
            </w:rPr>
          </w:pPr>
          <w:del w:id="29" w:author="Beha, Thomas" w:date="2019-10-31T15:56:00Z">
            <w:r w:rsidRPr="00BD6773" w:rsidDel="00BD6773">
              <w:rPr>
                <w:rStyle w:val="Hyperlink"/>
              </w:rPr>
              <w:delText>Solution overview</w:delText>
            </w:r>
            <w:r w:rsidDel="00BD6773">
              <w:rPr>
                <w:webHidden/>
              </w:rPr>
              <w:tab/>
              <w:delText>4</w:delText>
            </w:r>
          </w:del>
        </w:p>
        <w:p w14:paraId="6A4E1668" w14:textId="77777777" w:rsidR="00BA325F" w:rsidDel="00BD6773" w:rsidRDefault="00BA325F">
          <w:pPr>
            <w:pStyle w:val="TOC1"/>
            <w:rPr>
              <w:del w:id="30" w:author="Beha, Thomas" w:date="2019-10-31T15:56:00Z"/>
              <w:rFonts w:asciiTheme="minorHAnsi" w:eastAsiaTheme="minorEastAsia" w:hAnsiTheme="minorHAnsi" w:cstheme="minorBidi"/>
              <w:sz w:val="22"/>
              <w:szCs w:val="22"/>
            </w:rPr>
          </w:pPr>
          <w:del w:id="31" w:author="Beha, Thomas" w:date="2019-10-31T15:56:00Z">
            <w:r w:rsidRPr="00BD6773" w:rsidDel="00BD6773">
              <w:rPr>
                <w:rStyle w:val="Hyperlink"/>
              </w:rPr>
              <w:delText>Design principles</w:delText>
            </w:r>
            <w:r w:rsidDel="00BD6773">
              <w:rPr>
                <w:webHidden/>
              </w:rPr>
              <w:tab/>
              <w:delText>5</w:delText>
            </w:r>
          </w:del>
        </w:p>
        <w:p w14:paraId="50BE8ED0" w14:textId="77777777" w:rsidR="00BA325F" w:rsidDel="00BD6773" w:rsidRDefault="00BA325F">
          <w:pPr>
            <w:pStyle w:val="TOC1"/>
            <w:rPr>
              <w:del w:id="32" w:author="Beha, Thomas" w:date="2019-10-31T15:56:00Z"/>
              <w:rFonts w:asciiTheme="minorHAnsi" w:eastAsiaTheme="minorEastAsia" w:hAnsiTheme="minorHAnsi" w:cstheme="minorBidi"/>
              <w:sz w:val="22"/>
              <w:szCs w:val="22"/>
            </w:rPr>
          </w:pPr>
          <w:del w:id="33" w:author="Beha, Thomas" w:date="2019-10-31T15:56:00Z">
            <w:r w:rsidRPr="00BD6773" w:rsidDel="00BD6773">
              <w:rPr>
                <w:rStyle w:val="Hyperlink"/>
              </w:rPr>
              <w:delText>Solution components</w:delText>
            </w:r>
            <w:r w:rsidDel="00BD6773">
              <w:rPr>
                <w:webHidden/>
              </w:rPr>
              <w:tab/>
              <w:delText>6</w:delText>
            </w:r>
          </w:del>
        </w:p>
        <w:p w14:paraId="3979A525" w14:textId="77777777" w:rsidR="00BA325F" w:rsidDel="00BD6773" w:rsidRDefault="00BA325F">
          <w:pPr>
            <w:pStyle w:val="TOC1"/>
            <w:rPr>
              <w:del w:id="34" w:author="Beha, Thomas" w:date="2019-10-31T15:56:00Z"/>
              <w:rFonts w:asciiTheme="minorHAnsi" w:eastAsiaTheme="minorEastAsia" w:hAnsiTheme="minorHAnsi" w:cstheme="minorBidi"/>
              <w:sz w:val="22"/>
              <w:szCs w:val="22"/>
            </w:rPr>
          </w:pPr>
          <w:del w:id="35" w:author="Beha, Thomas" w:date="2019-10-31T15:56:00Z">
            <w:r w:rsidRPr="00BD6773" w:rsidDel="00BD6773">
              <w:rPr>
                <w:rStyle w:val="Hyperlink"/>
              </w:rPr>
              <w:delText>Best practices and configuration guidance for the solution</w:delText>
            </w:r>
            <w:r w:rsidDel="00BD6773">
              <w:rPr>
                <w:webHidden/>
              </w:rPr>
              <w:tab/>
              <w:delText>7</w:delText>
            </w:r>
          </w:del>
        </w:p>
        <w:p w14:paraId="0AC13F48" w14:textId="77777777" w:rsidR="00BA325F" w:rsidDel="00BD6773" w:rsidRDefault="00BA325F">
          <w:pPr>
            <w:pStyle w:val="TOC1"/>
            <w:rPr>
              <w:del w:id="36" w:author="Beha, Thomas" w:date="2019-10-31T15:56:00Z"/>
              <w:rFonts w:asciiTheme="minorHAnsi" w:eastAsiaTheme="minorEastAsia" w:hAnsiTheme="minorHAnsi" w:cstheme="minorBidi"/>
              <w:sz w:val="22"/>
              <w:szCs w:val="22"/>
            </w:rPr>
          </w:pPr>
          <w:del w:id="37" w:author="Beha, Thomas" w:date="2019-10-31T15:56:00Z">
            <w:r w:rsidRPr="00BD6773" w:rsidDel="00BD6773">
              <w:rPr>
                <w:rStyle w:val="Hyperlink"/>
              </w:rPr>
              <w:delText>Summary (Required)</w:delText>
            </w:r>
            <w:r w:rsidDel="00BD6773">
              <w:rPr>
                <w:webHidden/>
              </w:rPr>
              <w:tab/>
              <w:delText>10</w:delText>
            </w:r>
          </w:del>
        </w:p>
        <w:p w14:paraId="32A56188" w14:textId="77777777" w:rsidR="00BA325F" w:rsidDel="00BD6773" w:rsidRDefault="00BA325F">
          <w:pPr>
            <w:pStyle w:val="TOC1"/>
            <w:rPr>
              <w:del w:id="38" w:author="Beha, Thomas" w:date="2019-10-31T15:56:00Z"/>
              <w:rFonts w:asciiTheme="minorHAnsi" w:eastAsiaTheme="minorEastAsia" w:hAnsiTheme="minorHAnsi" w:cstheme="minorBidi"/>
              <w:sz w:val="22"/>
              <w:szCs w:val="22"/>
            </w:rPr>
          </w:pPr>
          <w:del w:id="39" w:author="Beha, Thomas" w:date="2019-10-31T15:56:00Z">
            <w:r w:rsidRPr="00BD6773" w:rsidDel="00BD6773">
              <w:rPr>
                <w:rStyle w:val="Hyperlink"/>
              </w:rPr>
              <w:delText>Appendix</w:delText>
            </w:r>
            <w:r w:rsidDel="00BD6773">
              <w:rPr>
                <w:webHidden/>
              </w:rPr>
              <w:tab/>
              <w:delText>11</w:delText>
            </w:r>
          </w:del>
        </w:p>
        <w:p w14:paraId="0D9B76FA" w14:textId="77777777" w:rsidR="00BA325F" w:rsidDel="00BD6773" w:rsidRDefault="00BA325F">
          <w:pPr>
            <w:pStyle w:val="TOC1"/>
            <w:rPr>
              <w:del w:id="40" w:author="Beha, Thomas" w:date="2019-10-31T15:56:00Z"/>
              <w:rFonts w:asciiTheme="minorHAnsi" w:eastAsiaTheme="minorEastAsia" w:hAnsiTheme="minorHAnsi" w:cstheme="minorBidi"/>
              <w:sz w:val="22"/>
              <w:szCs w:val="22"/>
            </w:rPr>
          </w:pPr>
          <w:del w:id="41" w:author="Beha, Thomas" w:date="2019-10-31T15:56:00Z">
            <w:r w:rsidRPr="00BD6773" w:rsidDel="00BD6773">
              <w:rPr>
                <w:rStyle w:val="Hyperlink"/>
              </w:rPr>
              <w:delText>Resources and additional links</w:delText>
            </w:r>
            <w:r w:rsidDel="00BD6773">
              <w:rPr>
                <w:webHidden/>
              </w:rPr>
              <w:tab/>
              <w:delText>14</w:delText>
            </w:r>
          </w:del>
        </w:p>
        <w:p w14:paraId="163028B1" w14:textId="77777777" w:rsidR="001D531A" w:rsidRPr="005E4E70" w:rsidRDefault="001D531A" w:rsidP="001D531A">
          <w:r w:rsidRPr="005E4E70">
            <w:rPr>
              <w:rFonts w:ascii="Metric Bold" w:hAnsi="Metric Bold"/>
            </w:rPr>
            <w:fldChar w:fldCharType="end"/>
          </w:r>
        </w:p>
      </w:sdtContent>
    </w:sdt>
    <w:p w14:paraId="5095B8A2" w14:textId="77777777" w:rsidR="00A57997" w:rsidRPr="005E4E70" w:rsidRDefault="00A57997" w:rsidP="001D531A">
      <w:pPr>
        <w:pStyle w:val="CoverSubtitle"/>
        <w:spacing w:after="0" w:line="240" w:lineRule="auto"/>
        <w:ind w:left="0" w:right="1440"/>
        <w:rPr>
          <w:rStyle w:val="CoverDocumentType10ptChar"/>
        </w:rPr>
      </w:pPr>
    </w:p>
    <w:p w14:paraId="1AD910BF" w14:textId="77777777" w:rsidR="001D531A" w:rsidRPr="005E4E70" w:rsidRDefault="001D531A" w:rsidP="001D531A">
      <w:pPr>
        <w:pStyle w:val="CoverSubtitle"/>
        <w:spacing w:after="0" w:line="240" w:lineRule="auto"/>
        <w:ind w:left="0" w:right="1440"/>
        <w:rPr>
          <w:rStyle w:val="CoverDocumentType10ptChar"/>
        </w:rPr>
      </w:pPr>
    </w:p>
    <w:p w14:paraId="14642676" w14:textId="77777777" w:rsidR="001D531A" w:rsidRPr="005E4E70" w:rsidRDefault="001D531A" w:rsidP="000D6650">
      <w:pPr>
        <w:pStyle w:val="CoverSubtitle"/>
        <w:spacing w:after="0" w:line="240" w:lineRule="auto"/>
        <w:ind w:left="374" w:right="1440"/>
        <w:rPr>
          <w:rStyle w:val="CoverDocumentType10ptChar"/>
        </w:rPr>
      </w:pPr>
    </w:p>
    <w:p w14:paraId="612443BF" w14:textId="77777777" w:rsidR="006F0BC3" w:rsidRPr="005E4E70" w:rsidRDefault="006F0BC3" w:rsidP="00692EC8">
      <w:pPr>
        <w:sectPr w:rsidR="006F0BC3" w:rsidRPr="005E4E70" w:rsidSect="00216DA1">
          <w:headerReference w:type="even" r:id="rId12"/>
          <w:headerReference w:type="default" r:id="rId13"/>
          <w:footerReference w:type="even" r:id="rId14"/>
          <w:footerReference w:type="default" r:id="rId15"/>
          <w:headerReference w:type="first" r:id="rId16"/>
          <w:pgSz w:w="12240" w:h="15840" w:code="1"/>
          <w:pgMar w:top="1800" w:right="720" w:bottom="720" w:left="720" w:header="360" w:footer="864" w:gutter="0"/>
          <w:pgNumType w:start="1"/>
          <w:cols w:space="720"/>
          <w:formProt w:val="0"/>
          <w:noEndnote/>
          <w:titlePg/>
          <w:docGrid w:linePitch="245"/>
        </w:sectPr>
      </w:pPr>
    </w:p>
    <w:p w14:paraId="77369708" w14:textId="4E711ABD" w:rsidR="00D128C1" w:rsidRPr="005E4E70" w:rsidRDefault="00D128C1" w:rsidP="003D38D5">
      <w:pPr>
        <w:pStyle w:val="Heading1"/>
      </w:pPr>
      <w:bookmarkStart w:id="42" w:name="_Toc23429820"/>
      <w:bookmarkStart w:id="43" w:name="_Toc421625775"/>
      <w:bookmarkStart w:id="44" w:name="_Toc421627397"/>
      <w:bookmarkStart w:id="45" w:name="_Toc428945772"/>
      <w:bookmarkStart w:id="46" w:name="_Toc323643100"/>
      <w:r w:rsidRPr="005E4E70">
        <w:lastRenderedPageBreak/>
        <w:t>Executive summary</w:t>
      </w:r>
      <w:bookmarkEnd w:id="42"/>
      <w:r w:rsidRPr="005E4E70">
        <w:t xml:space="preserve"> </w:t>
      </w:r>
    </w:p>
    <w:p w14:paraId="044CFF0D" w14:textId="77777777" w:rsidR="00D128C1" w:rsidRPr="005E4E70" w:rsidRDefault="00D128C1" w:rsidP="00D128C1">
      <w:pPr>
        <w:pStyle w:val="BodyTextArial10pt"/>
      </w:pPr>
      <w:r w:rsidRPr="005E4E70">
        <w:rPr>
          <w:rStyle w:val="BoldEmpha"/>
        </w:rPr>
        <w:t xml:space="preserve">Audience level: </w:t>
      </w:r>
      <w:r w:rsidRPr="005E4E70">
        <w:t>Executive, Technical, Sales, PreSales</w:t>
      </w:r>
    </w:p>
    <w:p w14:paraId="666C0CB4" w14:textId="0E711AF8" w:rsidR="00555CBD" w:rsidRDefault="001D71D6" w:rsidP="001D71D6">
      <w:pPr>
        <w:pStyle w:val="BodyTextArial10pt"/>
      </w:pPr>
      <w:r>
        <w:t>More and more IT organizations are implementing containers to accelerate innovation cycles by simplifying DevOps. Using container for fundamentally changed the way applications are delivered.</w:t>
      </w:r>
      <w:r w:rsidR="00555CBD">
        <w:t xml:space="preserve">  Applications and functionality is nowadays split into multiple container that are orchestrated by tools like Kubernetes or </w:t>
      </w:r>
      <w:proofErr w:type="spellStart"/>
      <w:r w:rsidR="00555CBD">
        <w:t>OpenShift</w:t>
      </w:r>
      <w:proofErr w:type="spellEnd"/>
      <w:r w:rsidR="00555CBD">
        <w:t xml:space="preserve">. </w:t>
      </w:r>
      <w:proofErr w:type="spellStart"/>
      <w:r w:rsidR="00DC0DC8">
        <w:t>Hyperconverged</w:t>
      </w:r>
      <w:proofErr w:type="spellEnd"/>
      <w:r w:rsidR="00DC0DC8">
        <w:t xml:space="preserve"> systems like HPE SimpliVity are a perfect platform to handle the unpredictable workloads and the fast development cycles of </w:t>
      </w:r>
      <w:proofErr w:type="gramStart"/>
      <w:r w:rsidR="00DC0DC8">
        <w:t>today</w:t>
      </w:r>
      <w:r w:rsidR="004973F6">
        <w:t>s</w:t>
      </w:r>
      <w:proofErr w:type="gramEnd"/>
      <w:r w:rsidR="004973F6">
        <w:t xml:space="preserve"> containerized environments</w:t>
      </w:r>
      <w:r w:rsidR="00DC0DC8">
        <w:t xml:space="preserve">. </w:t>
      </w:r>
      <w:del w:id="47" w:author="Beha, Thomas" w:date="2019-10-31T12:54:00Z">
        <w:r w:rsidR="00DC0DC8" w:rsidDel="000A3F6C">
          <w:delText xml:space="preserve">And </w:delText>
        </w:r>
      </w:del>
      <w:ins w:id="48" w:author="Beha, Thomas" w:date="2019-10-31T16:23:00Z">
        <w:r w:rsidR="0009430A">
          <w:fldChar w:fldCharType="begin"/>
        </w:r>
        <w:r w:rsidR="0009430A">
          <w:instrText xml:space="preserve"> HYPERLINK "https://hewlettpackard.github.io/Docker-SimpliVity/" </w:instrText>
        </w:r>
        <w:r w:rsidR="0009430A">
          <w:fldChar w:fldCharType="separate"/>
        </w:r>
        <w:r w:rsidR="00DC0DC8" w:rsidRPr="0009430A">
          <w:rPr>
            <w:rStyle w:val="Hyperlink"/>
          </w:rPr>
          <w:t>Express Containers with Docker</w:t>
        </w:r>
        <w:r w:rsidR="0009430A">
          <w:fldChar w:fldCharType="end"/>
        </w:r>
      </w:ins>
      <w:r w:rsidR="00DC0DC8">
        <w:t>, a complete solution from Hewlett-Packard Enterprise</w:t>
      </w:r>
      <w:proofErr w:type="gramStart"/>
      <w:r w:rsidR="00DC0DC8">
        <w:t>,  combines</w:t>
      </w:r>
      <w:proofErr w:type="gramEnd"/>
      <w:r w:rsidR="00DC0DC8">
        <w:t xml:space="preserve"> HPE SimpliVity with Docker’s enterprise-grade container platform</w:t>
      </w:r>
      <w:r w:rsidR="004973F6">
        <w:t>,</w:t>
      </w:r>
      <w:r w:rsidR="00DC0DC8">
        <w:t xml:space="preserve"> along with Deployment and Advisory Services from HPE Pointnext</w:t>
      </w:r>
      <w:r w:rsidR="004973F6">
        <w:t xml:space="preserve">, to simplify the step into a private container-as-a-service platform. </w:t>
      </w:r>
      <w:ins w:id="49" w:author="Beha, Thomas" w:date="2019-10-31T15:58:00Z">
        <w:r w:rsidR="00BD6773">
          <w:t xml:space="preserve">The </w:t>
        </w:r>
      </w:ins>
      <w:ins w:id="50" w:author="Beha, Thomas" w:date="2019-10-31T16:00:00Z">
        <w:r w:rsidR="00BD6773">
          <w:fldChar w:fldCharType="begin"/>
        </w:r>
        <w:r w:rsidR="00BD6773">
          <w:instrText xml:space="preserve"> HYPERLINK "https://github.com/HewlettPackard/Openshift-on-SimpliVity" </w:instrText>
        </w:r>
        <w:r w:rsidR="00BD6773">
          <w:fldChar w:fldCharType="separate"/>
        </w:r>
        <w:r w:rsidR="00BD6773" w:rsidRPr="00BD6773">
          <w:rPr>
            <w:rStyle w:val="Hyperlink"/>
          </w:rPr>
          <w:t xml:space="preserve">HPE Reference Configuration for </w:t>
        </w:r>
        <w:proofErr w:type="spellStart"/>
        <w:r w:rsidR="00BD6773" w:rsidRPr="00BD6773">
          <w:rPr>
            <w:rStyle w:val="Hyperlink"/>
          </w:rPr>
          <w:t>RedHat</w:t>
        </w:r>
        <w:proofErr w:type="spellEnd"/>
        <w:r w:rsidR="00BD6773" w:rsidRPr="00BD6773">
          <w:rPr>
            <w:rStyle w:val="Hyperlink"/>
          </w:rPr>
          <w:t xml:space="preserve"> </w:t>
        </w:r>
        <w:proofErr w:type="spellStart"/>
        <w:r w:rsidR="00BD6773" w:rsidRPr="00BD6773">
          <w:rPr>
            <w:rStyle w:val="Hyperlink"/>
          </w:rPr>
          <w:t>OpenShift</w:t>
        </w:r>
        <w:proofErr w:type="spellEnd"/>
        <w:r w:rsidR="00BD6773" w:rsidRPr="00BD6773">
          <w:rPr>
            <w:rStyle w:val="Hyperlink"/>
          </w:rPr>
          <w:t xml:space="preserve"> Container Platform (OCP) on HPE SimpliVity</w:t>
        </w:r>
        <w:r w:rsidR="00BD6773">
          <w:fldChar w:fldCharType="end"/>
        </w:r>
      </w:ins>
      <w:ins w:id="51" w:author="Beha, Thomas" w:date="2019-10-31T15:59:00Z">
        <w:r w:rsidR="00BD6773">
          <w:t xml:space="preserve"> is another example for the growing support of </w:t>
        </w:r>
      </w:ins>
      <w:ins w:id="52" w:author="Beha, Thomas" w:date="2019-10-31T16:01:00Z">
        <w:r w:rsidR="00BD6773">
          <w:t>Container as a Service (</w:t>
        </w:r>
        <w:proofErr w:type="spellStart"/>
        <w:r w:rsidR="00BD6773">
          <w:t>CaaS</w:t>
        </w:r>
        <w:proofErr w:type="spellEnd"/>
        <w:r w:rsidR="00BD6773">
          <w:t>)</w:t>
        </w:r>
      </w:ins>
      <w:ins w:id="53" w:author="Beha, Thomas" w:date="2019-10-31T15:59:00Z">
        <w:r w:rsidR="00BD6773">
          <w:t xml:space="preserve"> platforms on </w:t>
        </w:r>
        <w:proofErr w:type="spellStart"/>
        <w:r w:rsidR="00BD6773">
          <w:t>hyperconverged</w:t>
        </w:r>
        <w:proofErr w:type="spellEnd"/>
        <w:r w:rsidR="00BD6773">
          <w:t xml:space="preserve"> systems. </w:t>
        </w:r>
      </w:ins>
    </w:p>
    <w:p w14:paraId="36F348B1" w14:textId="3FBC0BD6" w:rsidR="00501039" w:rsidRDefault="00555CBD" w:rsidP="00501039">
      <w:pPr>
        <w:pStyle w:val="BodyTextArial10pt"/>
      </w:pPr>
      <w:r>
        <w:t xml:space="preserve">At the same time </w:t>
      </w:r>
      <w:proofErr w:type="spellStart"/>
      <w:r w:rsidR="004973F6">
        <w:t>CaaS</w:t>
      </w:r>
      <w:proofErr w:type="spellEnd"/>
      <w:r w:rsidR="004973F6">
        <w:t xml:space="preserve"> platforms do have specific monitoring</w:t>
      </w:r>
      <w:r>
        <w:t xml:space="preserve"> requirements</w:t>
      </w:r>
      <w:r w:rsidR="001D71D6">
        <w:t xml:space="preserve"> </w:t>
      </w:r>
      <w:r w:rsidR="004973F6">
        <w:t>that</w:t>
      </w:r>
      <w:r>
        <w:t xml:space="preserve"> are addressed by the Open-Source monitoring solution Prometheus </w:t>
      </w:r>
      <w:proofErr w:type="gramStart"/>
      <w:r>
        <w:t xml:space="preserve">( </w:t>
      </w:r>
      <w:proofErr w:type="gramEnd"/>
      <w:r w:rsidR="000A3F6C">
        <w:rPr>
          <w:rStyle w:val="Hyperlink"/>
        </w:rPr>
        <w:fldChar w:fldCharType="begin"/>
      </w:r>
      <w:r w:rsidR="000A3F6C">
        <w:rPr>
          <w:rStyle w:val="Hyperlink"/>
        </w:rPr>
        <w:instrText xml:space="preserve"> HYPERLINK "http://www.prometheus.io" </w:instrText>
      </w:r>
      <w:r w:rsidR="000A3F6C">
        <w:rPr>
          <w:rStyle w:val="Hyperlink"/>
        </w:rPr>
        <w:fldChar w:fldCharType="separate"/>
      </w:r>
      <w:r w:rsidRPr="008A2C57">
        <w:rPr>
          <w:rStyle w:val="Hyperlink"/>
        </w:rPr>
        <w:t>www.prometheus.io</w:t>
      </w:r>
      <w:r w:rsidR="000A3F6C">
        <w:rPr>
          <w:rStyle w:val="Hyperlink"/>
        </w:rPr>
        <w:fldChar w:fldCharType="end"/>
      </w:r>
      <w:r>
        <w:t xml:space="preserve"> )</w:t>
      </w:r>
      <w:ins w:id="54" w:author="Beha, Thomas" w:date="2019-10-31T12:55:00Z">
        <w:r w:rsidR="000A3F6C">
          <w:t>.</w:t>
        </w:r>
      </w:ins>
      <w:r w:rsidR="00501039">
        <w:t xml:space="preserve"> </w:t>
      </w:r>
      <w:ins w:id="55" w:author="Beha, Thomas" w:date="2019-10-31T15:57:00Z">
        <w:r w:rsidR="00BD6773">
          <w:t>Prometheus t</w:t>
        </w:r>
      </w:ins>
      <w:del w:id="56" w:author="Beha, Thomas" w:date="2019-10-31T12:55:00Z">
        <w:r w:rsidR="00501039" w:rsidDel="000A3F6C">
          <w:delText>t</w:delText>
        </w:r>
      </w:del>
      <w:r w:rsidR="00501039">
        <w:t>ogether with Grafana (</w:t>
      </w:r>
      <w:hyperlink r:id="rId17" w:history="1">
        <w:r w:rsidR="00501039">
          <w:rPr>
            <w:rStyle w:val="Hyperlink"/>
          </w:rPr>
          <w:t>https://grafana.com/</w:t>
        </w:r>
      </w:hyperlink>
      <w:r w:rsidR="00501039">
        <w:t xml:space="preserve">) for the </w:t>
      </w:r>
      <w:r w:rsidR="00A65305">
        <w:t xml:space="preserve">visualization (see </w:t>
      </w:r>
      <w:r w:rsidR="00A65305">
        <w:fldChar w:fldCharType="begin"/>
      </w:r>
      <w:r w:rsidR="00A65305">
        <w:instrText xml:space="preserve"> REF _Ref18158825 \h </w:instrText>
      </w:r>
      <w:r w:rsidR="00A65305">
        <w:fldChar w:fldCharType="separate"/>
      </w:r>
      <w:r w:rsidR="00A65305">
        <w:t xml:space="preserve">Figure </w:t>
      </w:r>
      <w:r w:rsidR="00A65305">
        <w:rPr>
          <w:noProof/>
        </w:rPr>
        <w:t>1</w:t>
      </w:r>
      <w:r w:rsidR="00A65305">
        <w:fldChar w:fldCharType="end"/>
      </w:r>
      <w:r w:rsidR="00A65305">
        <w:t>)</w:t>
      </w:r>
      <w:r w:rsidR="00501039">
        <w:t xml:space="preserve"> </w:t>
      </w:r>
      <w:del w:id="57" w:author="Beha, Thomas" w:date="2019-10-31T12:55:00Z">
        <w:r w:rsidR="00501039" w:rsidDel="000A3F6C">
          <w:delText>are</w:delText>
        </w:r>
        <w:r w:rsidR="004973F6" w:rsidDel="000A3F6C">
          <w:delText xml:space="preserve"> </w:delText>
        </w:r>
      </w:del>
      <w:ins w:id="58" w:author="Beha, Thomas" w:date="2019-10-31T12:55:00Z">
        <w:r w:rsidR="000A3F6C">
          <w:t xml:space="preserve">is </w:t>
        </w:r>
      </w:ins>
      <w:r w:rsidR="004973F6">
        <w:t xml:space="preserve">the </w:t>
      </w:r>
      <w:proofErr w:type="spellStart"/>
      <w:r w:rsidR="00DC0DC8">
        <w:t>defacto</w:t>
      </w:r>
      <w:proofErr w:type="spellEnd"/>
      <w:r w:rsidR="00DC0DC8">
        <w:t xml:space="preserve"> standard for monitoring containerized environments. </w:t>
      </w:r>
      <w:r w:rsidR="004973F6">
        <w:t>While there is a long list of exporters and integrations (</w:t>
      </w:r>
      <w:hyperlink r:id="rId18" w:history="1">
        <w:r w:rsidR="004973F6">
          <w:rPr>
            <w:rStyle w:val="Hyperlink"/>
          </w:rPr>
          <w:t>https://prometheus.io/docs/instrumenting/exporters/</w:t>
        </w:r>
      </w:hyperlink>
      <w:r w:rsidR="004973F6">
        <w:t xml:space="preserve">) for multiple systems available, an integration to monitor HPE SimpliVity cluster and nodes was missing up to now. </w:t>
      </w:r>
    </w:p>
    <w:p w14:paraId="3B011C9C" w14:textId="77777777" w:rsidR="00030E13" w:rsidRDefault="00030E13" w:rsidP="00030E13">
      <w:pPr>
        <w:pStyle w:val="BodyTextArial10pt"/>
        <w:keepNext/>
        <w:jc w:val="center"/>
      </w:pPr>
      <w:r>
        <w:rPr>
          <w:noProof/>
        </w:rPr>
        <w:drawing>
          <wp:inline distT="0" distB="0" distL="0" distR="0" wp14:anchorId="0C1F4455" wp14:editId="77645444">
            <wp:extent cx="6559957" cy="3918360"/>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584159" cy="3932817"/>
                    </a:xfrm>
                    <a:prstGeom prst="rect">
                      <a:avLst/>
                    </a:prstGeom>
                  </pic:spPr>
                </pic:pic>
              </a:graphicData>
            </a:graphic>
          </wp:inline>
        </w:drawing>
      </w:r>
    </w:p>
    <w:p w14:paraId="4A4551FF" w14:textId="044330C5" w:rsidR="00030E13" w:rsidRDefault="00030E13" w:rsidP="00030E13">
      <w:pPr>
        <w:pStyle w:val="Caption"/>
      </w:pPr>
      <w:r>
        <w:t xml:space="preserve">Figure </w:t>
      </w:r>
      <w:r w:rsidR="00B541D7">
        <w:rPr>
          <w:noProof/>
        </w:rPr>
        <w:fldChar w:fldCharType="begin"/>
      </w:r>
      <w:r w:rsidR="00B541D7">
        <w:rPr>
          <w:noProof/>
        </w:rPr>
        <w:instrText xml:space="preserve"> SEQ Figure \* ARABIC </w:instrText>
      </w:r>
      <w:r w:rsidR="00B541D7">
        <w:rPr>
          <w:noProof/>
        </w:rPr>
        <w:fldChar w:fldCharType="separate"/>
      </w:r>
      <w:r w:rsidR="00F556C9">
        <w:rPr>
          <w:noProof/>
        </w:rPr>
        <w:t>1</w:t>
      </w:r>
      <w:r w:rsidR="00B541D7">
        <w:rPr>
          <w:noProof/>
        </w:rPr>
        <w:fldChar w:fldCharType="end"/>
      </w:r>
      <w:r>
        <w:t xml:space="preserve"> SimpliVity Federation Overview Dashboard</w:t>
      </w:r>
    </w:p>
    <w:p w14:paraId="58EE230A" w14:textId="347BE0A2" w:rsidR="004973F6" w:rsidRDefault="004973F6" w:rsidP="004973F6">
      <w:pPr>
        <w:pStyle w:val="BodyTextArial10pt"/>
      </w:pPr>
      <w:r>
        <w:t xml:space="preserve">This whitepaper describes a Prometheus connector for HPE </w:t>
      </w:r>
      <w:proofErr w:type="gramStart"/>
      <w:r>
        <w:t>SimpliVity, that</w:t>
      </w:r>
      <w:proofErr w:type="gramEnd"/>
      <w:r>
        <w:t xml:space="preserve"> can still be customized as needed and delivers a deep monitoring possibility. It will describe the basic concepts of the connector, how to implement the connector as a c</w:t>
      </w:r>
      <w:r w:rsidR="006C7702">
        <w:t xml:space="preserve">ontainer and discusses possible Grafana dashboards to visualize the collected HPE SimpliVity metrics. </w:t>
      </w:r>
    </w:p>
    <w:p w14:paraId="29A95F0A" w14:textId="3D55D319" w:rsidR="00D128C1" w:rsidRPr="005E4E70" w:rsidRDefault="00D128C1" w:rsidP="00D128C1">
      <w:pPr>
        <w:pStyle w:val="BodyTextArial10pt"/>
      </w:pPr>
      <w:r w:rsidRPr="005E4E70">
        <w:rPr>
          <w:rStyle w:val="BoldEmpha"/>
        </w:rPr>
        <w:t xml:space="preserve">Target audience: </w:t>
      </w:r>
      <w:r w:rsidR="00590E47">
        <w:t xml:space="preserve">chief technology officers (CTOs), data center manager, enterprise architects and deployment engineers and </w:t>
      </w:r>
      <w:proofErr w:type="gramStart"/>
      <w:r w:rsidR="00590E47">
        <w:t>others  that</w:t>
      </w:r>
      <w:proofErr w:type="gramEnd"/>
      <w:r w:rsidR="00590E47">
        <w:t xml:space="preserve"> want to implement an open source based monitoring realm. A working knowledge of Pyt</w:t>
      </w:r>
      <w:r w:rsidR="005155F5">
        <w:t>h</w:t>
      </w:r>
      <w:r w:rsidR="00590E47">
        <w:t xml:space="preserve">on and Rest API is recommended for the actual implementation task. </w:t>
      </w:r>
    </w:p>
    <w:p w14:paraId="263B42E1" w14:textId="349002BF" w:rsidR="00590E47" w:rsidRDefault="00D128C1" w:rsidP="00D128C1">
      <w:pPr>
        <w:pStyle w:val="BodyTextArial10pt"/>
      </w:pPr>
      <w:r w:rsidRPr="005E4E70">
        <w:rPr>
          <w:rStyle w:val="BoldEmpha"/>
        </w:rPr>
        <w:lastRenderedPageBreak/>
        <w:t xml:space="preserve">Document purpose: </w:t>
      </w:r>
      <w:r w:rsidRPr="005E4E70">
        <w:t>The purpose of</w:t>
      </w:r>
      <w:r w:rsidR="00590E47">
        <w:t xml:space="preserve"> this document is to describe an implementation of an open source monitoring environment based on Prometheus and Grafana in order to get an integrated container and infrastructure monitoring system in place. </w:t>
      </w:r>
    </w:p>
    <w:p w14:paraId="08CFB3E9" w14:textId="77777777" w:rsidR="00723DDA" w:rsidRDefault="00723DDA" w:rsidP="00D128C1">
      <w:pPr>
        <w:pStyle w:val="BodyTextArial10pt"/>
      </w:pPr>
    </w:p>
    <w:p w14:paraId="67F3C8EC" w14:textId="7DC901BA" w:rsidR="00D128C1" w:rsidRPr="005E4E70" w:rsidRDefault="00D128C1" w:rsidP="003D38D5">
      <w:pPr>
        <w:pStyle w:val="Heading1"/>
      </w:pPr>
      <w:bookmarkStart w:id="59" w:name="_Toc23429821"/>
      <w:r w:rsidRPr="005E4E70">
        <w:t>Solution overview</w:t>
      </w:r>
      <w:bookmarkEnd w:id="59"/>
    </w:p>
    <w:p w14:paraId="0B554933" w14:textId="77777777" w:rsidR="00590E47" w:rsidRDefault="00D128C1" w:rsidP="00D128C1">
      <w:pPr>
        <w:pStyle w:val="BodyTextArial10pt"/>
      </w:pPr>
      <w:r w:rsidRPr="005E4E70">
        <w:rPr>
          <w:rStyle w:val="BoldEmpha"/>
        </w:rPr>
        <w:t xml:space="preserve">Audience level: </w:t>
      </w:r>
      <w:r w:rsidRPr="005E4E70">
        <w:t xml:space="preserve">Technical, PreSales, </w:t>
      </w:r>
      <w:r w:rsidR="00590E47">
        <w:t xml:space="preserve">Enterprise Architects and CTOs </w:t>
      </w:r>
    </w:p>
    <w:p w14:paraId="0A68C00A" w14:textId="19CBBCCD" w:rsidR="00A80588" w:rsidRDefault="00A80588" w:rsidP="005C03CB">
      <w:pPr>
        <w:pStyle w:val="BodyTextArial10pt"/>
      </w:pPr>
      <w:r>
        <w:t xml:space="preserve">All status and performance metrics of a HPE SimpliVity system </w:t>
      </w:r>
      <w:r w:rsidR="007D6448">
        <w:t>are available via</w:t>
      </w:r>
      <w:r>
        <w:t xml:space="preserve"> Rest </w:t>
      </w:r>
      <w:proofErr w:type="gramStart"/>
      <w:r>
        <w:t>API</w:t>
      </w:r>
      <w:r w:rsidR="007D6448">
        <w:t xml:space="preserve">  calls</w:t>
      </w:r>
      <w:proofErr w:type="gramEnd"/>
      <w:r w:rsidR="007D6448">
        <w:t xml:space="preserve"> </w:t>
      </w:r>
      <w:r>
        <w:t>(</w:t>
      </w:r>
      <w:r w:rsidR="007D6448">
        <w:t xml:space="preserve"> see </w:t>
      </w:r>
      <w:hyperlink r:id="rId20" w:history="1">
        <w:r>
          <w:rPr>
            <w:rStyle w:val="Hyperlink"/>
          </w:rPr>
          <w:t>https://developer.hpe.com/platform/hpe-simplivity/home</w:t>
        </w:r>
      </w:hyperlink>
      <w:r w:rsidR="007D6448">
        <w:t xml:space="preserve"> for a complete list</w:t>
      </w:r>
      <w:r>
        <w:t>)</w:t>
      </w:r>
      <w:r w:rsidR="007D6448">
        <w:t xml:space="preserve">. The connection between the Prometheus monitoring </w:t>
      </w:r>
      <w:proofErr w:type="gramStart"/>
      <w:r w:rsidR="007D6448">
        <w:t>system</w:t>
      </w:r>
      <w:proofErr w:type="gramEnd"/>
      <w:r w:rsidR="007D6448">
        <w:t xml:space="preserve"> is implemented as a continuously running Python script that utilizes HPE SimpliVity Rest API calls to collect the necessary metrics </w:t>
      </w:r>
      <w:r w:rsidR="005F23E7">
        <w:t xml:space="preserve">of a SimpliVity Federation </w:t>
      </w:r>
      <w:r w:rsidR="007D6448">
        <w:t xml:space="preserve">and present it via a configurable TCP/IP port (port 9091 in the example in </w:t>
      </w:r>
      <w:r w:rsidR="007D6448">
        <w:fldChar w:fldCharType="begin"/>
      </w:r>
      <w:r w:rsidR="007D6448">
        <w:instrText xml:space="preserve"> REF _Ref18161010 \h </w:instrText>
      </w:r>
      <w:r w:rsidR="007D6448">
        <w:fldChar w:fldCharType="separate"/>
      </w:r>
      <w:r w:rsidR="007D6448">
        <w:t xml:space="preserve">Figure </w:t>
      </w:r>
      <w:r w:rsidR="007D6448">
        <w:rPr>
          <w:noProof/>
        </w:rPr>
        <w:t>2</w:t>
      </w:r>
      <w:r w:rsidR="007D6448">
        <w:fldChar w:fldCharType="end"/>
      </w:r>
      <w:r w:rsidR="007D6448">
        <w:t>)</w:t>
      </w:r>
      <w:r w:rsidR="0087698A">
        <w:t xml:space="preserve">. </w:t>
      </w:r>
      <w:r w:rsidR="005F23E7">
        <w:t xml:space="preserve">If multiple SimpliVity Federation need to be monitored, then a separate connector is needed per federation. </w:t>
      </w:r>
      <w:r w:rsidR="0087698A">
        <w:t xml:space="preserve">Prometheus is collecting metrics from multiple sources, defined in the </w:t>
      </w:r>
      <w:proofErr w:type="spellStart"/>
      <w:r w:rsidR="0087698A">
        <w:t>prometheus.yml</w:t>
      </w:r>
      <w:proofErr w:type="spellEnd"/>
      <w:r w:rsidR="0087698A">
        <w:t xml:space="preserve"> file, and stores it in the Prometheus </w:t>
      </w:r>
      <w:proofErr w:type="spellStart"/>
      <w:r w:rsidR="0087698A">
        <w:t>timeseries</w:t>
      </w:r>
      <w:proofErr w:type="spellEnd"/>
      <w:r w:rsidR="0087698A">
        <w:t xml:space="preserve"> database. It is possible to run queries and select metrics using Prometheus only by accessing the Prometheus system on TCP/IP port 9090 (</w:t>
      </w:r>
      <w:hyperlink w:history="1">
        <w:r w:rsidR="005F23E7" w:rsidRPr="008A2C57">
          <w:rPr>
            <w:rStyle w:val="Hyperlink"/>
          </w:rPr>
          <w:t>http://&lt;prometheus_system_ip_address&gt;:9090</w:t>
        </w:r>
      </w:hyperlink>
      <w:r w:rsidR="005F23E7">
        <w:t>)</w:t>
      </w:r>
      <w:r w:rsidR="0087698A">
        <w:t>, but advanced visualization capabilities including the possibility to define cus</w:t>
      </w:r>
      <w:r w:rsidR="005F23E7">
        <w:t>tomized dashboards and</w:t>
      </w:r>
      <w:r w:rsidR="0087698A">
        <w:t xml:space="preserve"> customized alerts is the strength of Grafana, that does have a built-in connector for Prometheus. Hence, it is common to use Grafana to v</w:t>
      </w:r>
      <w:r w:rsidR="005F23E7">
        <w:t xml:space="preserve">isualize the captured metrics, as it is shown in </w:t>
      </w:r>
      <w:r w:rsidR="005F23E7">
        <w:fldChar w:fldCharType="begin"/>
      </w:r>
      <w:r w:rsidR="005F23E7">
        <w:instrText xml:space="preserve"> REF _Ref18161010 \h </w:instrText>
      </w:r>
      <w:r w:rsidR="005F23E7">
        <w:fldChar w:fldCharType="separate"/>
      </w:r>
      <w:r w:rsidR="005F23E7">
        <w:t xml:space="preserve">Figure </w:t>
      </w:r>
      <w:r w:rsidR="005F23E7">
        <w:rPr>
          <w:noProof/>
        </w:rPr>
        <w:t>2</w:t>
      </w:r>
      <w:r w:rsidR="005F23E7">
        <w:fldChar w:fldCharType="end"/>
      </w:r>
      <w:r w:rsidR="005F23E7">
        <w:t>.</w:t>
      </w:r>
      <w:r w:rsidR="0087698A">
        <w:t xml:space="preserve"> </w:t>
      </w:r>
      <w:r w:rsidR="001B5014">
        <w:t>Prometheus and Grafana are available as container images and the Docker compose file to build the SimpliVity connector as a container is provided in</w:t>
      </w:r>
      <w:r w:rsidR="00000F5E">
        <w:t xml:space="preserve"> </w:t>
      </w:r>
      <w:r w:rsidR="00F21C6B">
        <w:fldChar w:fldCharType="begin"/>
      </w:r>
      <w:r w:rsidR="00F21C6B">
        <w:instrText xml:space="preserve"> REF _Ref18162921 \h </w:instrText>
      </w:r>
      <w:r w:rsidR="00F21C6B">
        <w:fldChar w:fldCharType="separate"/>
      </w:r>
      <w:r w:rsidR="00F21C6B" w:rsidRPr="005E4E70">
        <w:t xml:space="preserve">Appendix B: </w:t>
      </w:r>
      <w:r w:rsidR="00F21C6B">
        <w:t xml:space="preserve">SimpliVity Connector - </w:t>
      </w:r>
      <w:proofErr w:type="spellStart"/>
      <w:r w:rsidR="00F21C6B">
        <w:t>Dockerfile</w:t>
      </w:r>
      <w:proofErr w:type="spellEnd"/>
      <w:r w:rsidR="00F21C6B">
        <w:fldChar w:fldCharType="end"/>
      </w:r>
      <w:r w:rsidR="001B5014">
        <w:t xml:space="preserve">. The SimpliVity monitoring environment of the Customer Technology Center (CTC) in </w:t>
      </w:r>
      <w:proofErr w:type="spellStart"/>
      <w:r w:rsidR="001B5014">
        <w:t>B</w:t>
      </w:r>
      <w:r w:rsidR="001B5014" w:rsidRPr="001B5014">
        <w:t>öblingen</w:t>
      </w:r>
      <w:proofErr w:type="spellEnd"/>
      <w:r w:rsidR="001B5014" w:rsidRPr="001B5014">
        <w:t xml:space="preserve">, Germany, is fully </w:t>
      </w:r>
      <w:r w:rsidR="001B5014">
        <w:t xml:space="preserve">containerized and runs in a Kubernetes container orchestration environment. Only the SimpliVity monitoring part of this environment is shown in the logical diagram in </w:t>
      </w:r>
      <w:r w:rsidR="001B5014">
        <w:fldChar w:fldCharType="begin"/>
      </w:r>
      <w:r w:rsidR="001B5014">
        <w:instrText xml:space="preserve"> REF _Ref18161010 \h </w:instrText>
      </w:r>
      <w:r w:rsidR="001B5014">
        <w:fldChar w:fldCharType="separate"/>
      </w:r>
      <w:r w:rsidR="001B5014">
        <w:t xml:space="preserve">Figure </w:t>
      </w:r>
      <w:r w:rsidR="001B5014">
        <w:rPr>
          <w:noProof/>
        </w:rPr>
        <w:t>2</w:t>
      </w:r>
      <w:r w:rsidR="001B5014">
        <w:fldChar w:fldCharType="end"/>
      </w:r>
      <w:r w:rsidR="001B5014">
        <w:t xml:space="preserve">, additional monitoring pieces are added at the time this whitepaper is written.  </w:t>
      </w:r>
    </w:p>
    <w:p w14:paraId="59111945" w14:textId="190DD3A0" w:rsidR="005C03CB" w:rsidRDefault="007249D7" w:rsidP="00030E13">
      <w:pPr>
        <w:pStyle w:val="FigureAfterspace"/>
        <w:jc w:val="center"/>
      </w:pPr>
      <w:r>
        <w:rPr>
          <w:noProof/>
        </w:rPr>
        <w:pict w14:anchorId="47420D8B">
          <v:shape id="_x0000_i1025" type="#_x0000_t75" style="width:362.7pt;height:299.3pt">
            <v:imagedata r:id="rId21" o:title="SvtConnectorConcept"/>
          </v:shape>
        </w:pict>
      </w:r>
      <w:bookmarkStart w:id="60" w:name="_Ref18161010"/>
    </w:p>
    <w:p w14:paraId="662F7BCF" w14:textId="46AFFF52" w:rsidR="00D8009B" w:rsidRDefault="005C03CB" w:rsidP="005C03CB">
      <w:pPr>
        <w:pStyle w:val="Caption"/>
        <w:rPr>
          <w:noProof/>
        </w:rPr>
      </w:pPr>
      <w:r>
        <w:t xml:space="preserve">Figure </w:t>
      </w:r>
      <w:r w:rsidR="00B541D7">
        <w:rPr>
          <w:noProof/>
        </w:rPr>
        <w:fldChar w:fldCharType="begin"/>
      </w:r>
      <w:r w:rsidR="00B541D7">
        <w:rPr>
          <w:noProof/>
        </w:rPr>
        <w:instrText xml:space="preserve"> SEQ Figure \* ARABIC </w:instrText>
      </w:r>
      <w:r w:rsidR="00B541D7">
        <w:rPr>
          <w:noProof/>
        </w:rPr>
        <w:fldChar w:fldCharType="separate"/>
      </w:r>
      <w:r w:rsidR="00F556C9">
        <w:rPr>
          <w:noProof/>
        </w:rPr>
        <w:t>2</w:t>
      </w:r>
      <w:r w:rsidR="00B541D7">
        <w:rPr>
          <w:noProof/>
        </w:rPr>
        <w:fldChar w:fldCharType="end"/>
      </w:r>
      <w:r>
        <w:t xml:space="preserve"> Logical </w:t>
      </w:r>
      <w:r w:rsidRPr="00EA33F2">
        <w:t>diagram o</w:t>
      </w:r>
      <w:r>
        <w:t xml:space="preserve">f the SimpliVity monitoring environment of the HPE Customer Technology Center (CTC), </w:t>
      </w:r>
      <w:proofErr w:type="spellStart"/>
      <w:r>
        <w:t>Böblingen</w:t>
      </w:r>
      <w:bookmarkEnd w:id="60"/>
      <w:proofErr w:type="spellEnd"/>
    </w:p>
    <w:p w14:paraId="739C9986" w14:textId="4192D9EF" w:rsidR="00D82965" w:rsidRPr="005E4E70" w:rsidRDefault="00D82965" w:rsidP="00D82965">
      <w:pPr>
        <w:pStyle w:val="Heading1"/>
      </w:pPr>
      <w:bookmarkStart w:id="61" w:name="_Toc23429822"/>
      <w:r w:rsidRPr="005E4E70">
        <w:lastRenderedPageBreak/>
        <w:t>Design principles</w:t>
      </w:r>
      <w:bookmarkEnd w:id="61"/>
    </w:p>
    <w:p w14:paraId="5F139A25" w14:textId="05B88CAF" w:rsidR="00C514AA" w:rsidRDefault="008E4D63" w:rsidP="00D8009B">
      <w:pPr>
        <w:pStyle w:val="BodyTextArial10pt"/>
      </w:pPr>
      <w:r>
        <w:t xml:space="preserve">A flexible and adjustable connector was the design goal. The HPE SimpliVity system provides many metrics (capacity, performance, status, etc.) via a REST API, but the output of the REST calls needed to be converted into the format that the Prometheus collector expects. </w:t>
      </w:r>
      <w:r w:rsidR="005D4FA7">
        <w:t xml:space="preserve">The availability of a complete </w:t>
      </w:r>
      <w:hyperlink r:id="rId22" w:history="1">
        <w:r w:rsidR="005D4FA7" w:rsidRPr="00C514AA">
          <w:rPr>
            <w:rStyle w:val="Hyperlink"/>
          </w:rPr>
          <w:t>Prometheus client</w:t>
        </w:r>
      </w:hyperlink>
      <w:r w:rsidR="005D4FA7">
        <w:t xml:space="preserve"> for Python and the </w:t>
      </w:r>
      <w:hyperlink r:id="rId23" w:history="1">
        <w:r w:rsidR="005D4FA7" w:rsidRPr="00C514AA">
          <w:rPr>
            <w:rStyle w:val="Hyperlink"/>
          </w:rPr>
          <w:t>SimpliVity Rest API</w:t>
        </w:r>
      </w:hyperlink>
      <w:r w:rsidR="005D4FA7">
        <w:t xml:space="preserve"> Python class library, developed for previous automation projects, made</w:t>
      </w:r>
      <w:r w:rsidR="00C514AA">
        <w:t xml:space="preserve"> it easy to decide</w:t>
      </w:r>
      <w:r w:rsidR="005D4FA7">
        <w:t xml:space="preserve"> for Python as the base scripting</w:t>
      </w:r>
      <w:r w:rsidR="00C514AA">
        <w:t xml:space="preserve"> language of the connector</w:t>
      </w:r>
      <w:r w:rsidR="005D4FA7">
        <w:t xml:space="preserve">. </w:t>
      </w:r>
    </w:p>
    <w:p w14:paraId="2A53D631" w14:textId="525FE031" w:rsidR="008E4D63" w:rsidRDefault="005C03CB" w:rsidP="00D8009B">
      <w:pPr>
        <w:pStyle w:val="BodyTextArial10pt"/>
      </w:pPr>
      <w:r>
        <w:rPr>
          <w:noProof/>
        </w:rPr>
        <mc:AlternateContent>
          <mc:Choice Requires="wps">
            <w:drawing>
              <wp:anchor distT="0" distB="0" distL="114300" distR="114300" simplePos="0" relativeHeight="251673600" behindDoc="0" locked="0" layoutInCell="1" allowOverlap="1" wp14:anchorId="5B31E628" wp14:editId="2FD74B04">
                <wp:simplePos x="0" y="0"/>
                <wp:positionH relativeFrom="column">
                  <wp:posOffset>0</wp:posOffset>
                </wp:positionH>
                <wp:positionV relativeFrom="paragraph">
                  <wp:posOffset>5837555</wp:posOffset>
                </wp:positionV>
                <wp:extent cx="6172200" cy="635"/>
                <wp:effectExtent l="0" t="0" r="0" b="0"/>
                <wp:wrapTopAndBottom/>
                <wp:docPr id="11" name="Text Box 11"/>
                <wp:cNvGraphicFramePr/>
                <a:graphic xmlns:a="http://schemas.openxmlformats.org/drawingml/2006/main">
                  <a:graphicData uri="http://schemas.microsoft.com/office/word/2010/wordprocessingShape">
                    <wps:wsp>
                      <wps:cNvSpPr txBox="1"/>
                      <wps:spPr>
                        <a:xfrm>
                          <a:off x="0" y="0"/>
                          <a:ext cx="6172200" cy="635"/>
                        </a:xfrm>
                        <a:prstGeom prst="rect">
                          <a:avLst/>
                        </a:prstGeom>
                        <a:solidFill>
                          <a:prstClr val="white"/>
                        </a:solidFill>
                        <a:ln>
                          <a:noFill/>
                        </a:ln>
                        <a:effectLst/>
                      </wps:spPr>
                      <wps:txbx>
                        <w:txbxContent>
                          <w:p w14:paraId="672E14B4" w14:textId="6105B87C" w:rsidR="00D16079" w:rsidRPr="001C2DE3" w:rsidRDefault="00D16079" w:rsidP="005C03CB">
                            <w:pPr>
                              <w:pStyle w:val="Caption"/>
                              <w:rPr>
                                <w:rFonts w:ascii="Arial" w:hAnsi="Arial"/>
                                <w:noProof/>
                                <w:sz w:val="20"/>
                              </w:rPr>
                            </w:pPr>
                            <w:r>
                              <w:t xml:space="preserve">Figure </w:t>
                            </w:r>
                            <w:r>
                              <w:rPr>
                                <w:noProof/>
                              </w:rPr>
                              <w:fldChar w:fldCharType="begin"/>
                            </w:r>
                            <w:r>
                              <w:rPr>
                                <w:noProof/>
                              </w:rPr>
                              <w:instrText xml:space="preserve"> SEQ Figure \* ARABIC </w:instrText>
                            </w:r>
                            <w:r>
                              <w:rPr>
                                <w:noProof/>
                              </w:rPr>
                              <w:fldChar w:fldCharType="separate"/>
                            </w:r>
                            <w:r>
                              <w:rPr>
                                <w:noProof/>
                              </w:rPr>
                              <w:t>3</w:t>
                            </w:r>
                            <w:r>
                              <w:rPr>
                                <w:noProof/>
                              </w:rPr>
                              <w:fldChar w:fldCharType="end"/>
                            </w:r>
                            <w:r>
                              <w:t xml:space="preserve"> </w:t>
                            </w:r>
                            <w:r w:rsidRPr="00BC10E8">
                              <w:t>SimpliVity Connector Process Flow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31E628" id="Text Box 11" o:spid="_x0000_s1027" type="#_x0000_t202" style="position:absolute;margin-left:0;margin-top:459.65pt;width:486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" stroked="f">
                <v:textbox style="mso-fit-shape-to-text:t" inset="0,0,0,0">
                  <w:txbxContent>
                    <w:p w14:paraId="672E14B4" w14:textId="6105B87C" w:rsidR="00D16079" w:rsidRPr="001C2DE3" w:rsidRDefault="00D16079" w:rsidP="005C03CB">
                      <w:pPr>
                        <w:pStyle w:val="Caption"/>
                        <w:rPr>
                          <w:rFonts w:ascii="Arial" w:hAnsi="Arial"/>
                          <w:noProof/>
                          <w:sz w:val="20"/>
                        </w:rPr>
                      </w:pPr>
                      <w:r>
                        <w:t xml:space="preserve">Figure </w:t>
                      </w:r>
                      <w:r>
                        <w:rPr>
                          <w:noProof/>
                        </w:rPr>
                        <w:fldChar w:fldCharType="begin"/>
                      </w:r>
                      <w:r>
                        <w:rPr>
                          <w:noProof/>
                        </w:rPr>
                        <w:instrText xml:space="preserve"> SEQ Figure \* ARABIC </w:instrText>
                      </w:r>
                      <w:r>
                        <w:rPr>
                          <w:noProof/>
                        </w:rPr>
                        <w:fldChar w:fldCharType="separate"/>
                      </w:r>
                      <w:r>
                        <w:rPr>
                          <w:noProof/>
                        </w:rPr>
                        <w:t>3</w:t>
                      </w:r>
                      <w:r>
                        <w:rPr>
                          <w:noProof/>
                        </w:rPr>
                        <w:fldChar w:fldCharType="end"/>
                      </w:r>
                      <w:r>
                        <w:t xml:space="preserve"> </w:t>
                      </w:r>
                      <w:r w:rsidRPr="00BC10E8">
                        <w:t>SimpliVity Connector Process Flow</w:t>
                      </w:r>
                    </w:p>
                  </w:txbxContent>
                </v:textbox>
                <w10:wrap type="topAndBottom"/>
              </v:shape>
            </w:pict>
          </mc:Fallback>
        </mc:AlternateContent>
      </w:r>
      <w:r w:rsidR="00C514AA">
        <w:rPr>
          <w:noProof/>
        </w:rPr>
        <w:drawing>
          <wp:anchor distT="0" distB="0" distL="114300" distR="114300" simplePos="0" relativeHeight="251669504" behindDoc="0" locked="0" layoutInCell="1" allowOverlap="1" wp14:anchorId="5731F1BD" wp14:editId="1135C9BE">
            <wp:simplePos x="0" y="0"/>
            <wp:positionH relativeFrom="margin">
              <wp:align>left</wp:align>
            </wp:positionH>
            <wp:positionV relativeFrom="margin">
              <wp:posOffset>1918335</wp:posOffset>
            </wp:positionV>
            <wp:extent cx="6172200" cy="4975860"/>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vtConnectorFlowChart.png"/>
                    <pic:cNvPicPr/>
                  </pic:nvPicPr>
                  <pic:blipFill>
                    <a:blip r:embed="rId24">
                      <a:extLst>
                        <a:ext uri="{28A0092B-C50C-407E-A947-70E740481C1C}">
                          <a14:useLocalDpi xmlns:a14="http://schemas.microsoft.com/office/drawing/2010/main" val="0"/>
                        </a:ext>
                      </a:extLst>
                    </a:blip>
                    <a:stretch>
                      <a:fillRect/>
                    </a:stretch>
                  </pic:blipFill>
                  <pic:spPr>
                    <a:xfrm>
                      <a:off x="0" y="0"/>
                      <a:ext cx="6172200" cy="4975860"/>
                    </a:xfrm>
                    <a:prstGeom prst="rect">
                      <a:avLst/>
                    </a:prstGeom>
                  </pic:spPr>
                </pic:pic>
              </a:graphicData>
            </a:graphic>
            <wp14:sizeRelH relativeFrom="margin">
              <wp14:pctWidth>0</wp14:pctWidth>
            </wp14:sizeRelH>
            <wp14:sizeRelV relativeFrom="margin">
              <wp14:pctHeight>0</wp14:pctHeight>
            </wp14:sizeRelV>
          </wp:anchor>
        </w:drawing>
      </w:r>
      <w:r w:rsidR="005D4FA7">
        <w:t>The connector itself should have some adjustable input parameters, like the IP address that is used to connect to the HPE SimpliVity federation, the encrypted credentials for the connection, and some measurement time parameters, that are presented to the connector via a key- and</w:t>
      </w:r>
      <w:del w:id="62" w:author="Beha, Thomas" w:date="2019-10-31T13:01:00Z">
        <w:r w:rsidR="005D4FA7" w:rsidDel="000A3F6C">
          <w:delText xml:space="preserve"> a</w:delText>
        </w:r>
      </w:del>
      <w:r w:rsidR="005D4FA7">
        <w:t xml:space="preserve"> XML-file</w:t>
      </w:r>
      <w:ins w:id="63" w:author="Beha, Thomas" w:date="2019-10-31T13:01:00Z">
        <w:r w:rsidR="000A3F6C">
          <w:t>-pair</w:t>
        </w:r>
      </w:ins>
      <w:r w:rsidR="005D4FA7">
        <w:t xml:space="preserve">. </w:t>
      </w:r>
    </w:p>
    <w:p w14:paraId="4A46A5B3" w14:textId="060B3EE5" w:rsidR="00EA384F" w:rsidRDefault="005C03CB" w:rsidP="00EA384F">
      <w:pPr>
        <w:pStyle w:val="BodyTextArial10pt"/>
      </w:pPr>
      <w:r>
        <w:rPr>
          <w:noProof/>
        </w:rPr>
        <mc:AlternateContent>
          <mc:Choice Requires="wps">
            <w:drawing>
              <wp:anchor distT="0" distB="0" distL="114300" distR="114300" simplePos="0" relativeHeight="251671552" behindDoc="0" locked="0" layoutInCell="1" allowOverlap="1" wp14:anchorId="1D2D9B33" wp14:editId="6E55B81C">
                <wp:simplePos x="0" y="0"/>
                <wp:positionH relativeFrom="margin">
                  <wp:posOffset>23906</wp:posOffset>
                </wp:positionH>
                <wp:positionV relativeFrom="paragraph">
                  <wp:posOffset>5281930</wp:posOffset>
                </wp:positionV>
                <wp:extent cx="6172200" cy="635"/>
                <wp:effectExtent l="0" t="0" r="0" b="8255"/>
                <wp:wrapTopAndBottom/>
                <wp:docPr id="8" name="Text Box 8"/>
                <wp:cNvGraphicFramePr/>
                <a:graphic xmlns:a="http://schemas.openxmlformats.org/drawingml/2006/main">
                  <a:graphicData uri="http://schemas.microsoft.com/office/word/2010/wordprocessingShape">
                    <wps:wsp>
                      <wps:cNvSpPr txBox="1"/>
                      <wps:spPr>
                        <a:xfrm>
                          <a:off x="0" y="0"/>
                          <a:ext cx="6172200" cy="635"/>
                        </a:xfrm>
                        <a:prstGeom prst="rect">
                          <a:avLst/>
                        </a:prstGeom>
                        <a:solidFill>
                          <a:prstClr val="white"/>
                        </a:solidFill>
                        <a:ln>
                          <a:noFill/>
                        </a:ln>
                        <a:effectLst/>
                      </wps:spPr>
                      <wps:txbx>
                        <w:txbxContent>
                          <w:p w14:paraId="1E3939A5" w14:textId="4C09EC29" w:rsidR="00D16079" w:rsidRPr="00570103" w:rsidRDefault="00D16079" w:rsidP="00D8009B">
                            <w:pPr>
                              <w:pStyle w:val="Caption"/>
                              <w:rPr>
                                <w:rFonts w:ascii="Arial" w:hAnsi="Arial"/>
                                <w:noProof/>
                                <w:color w:val="000000"/>
                                <w:sz w:val="20"/>
                              </w:rPr>
                            </w:pPr>
                            <w:r>
                              <w:t xml:space="preserve">Figure </w:t>
                            </w:r>
                            <w:r>
                              <w:rPr>
                                <w:noProof/>
                              </w:rPr>
                              <w:fldChar w:fldCharType="begin"/>
                            </w:r>
                            <w:r>
                              <w:rPr>
                                <w:noProof/>
                              </w:rPr>
                              <w:instrText xml:space="preserve"> SEQ Figure \* ARABIC </w:instrText>
                            </w:r>
                            <w:r>
                              <w:rPr>
                                <w:noProof/>
                              </w:rPr>
                              <w:fldChar w:fldCharType="separate"/>
                            </w:r>
                            <w:r>
                              <w:rPr>
                                <w:noProof/>
                              </w:rPr>
                              <w:t>4</w:t>
                            </w:r>
                            <w:r>
                              <w:rPr>
                                <w:noProof/>
                              </w:rPr>
                              <w:fldChar w:fldCharType="end"/>
                            </w:r>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2D9B33" id="Text Box 8" o:spid="_x0000_s1028" type="#_x0000_t202" style="position:absolute;margin-left:1.9pt;margin-top:415.9pt;width:486pt;height:.05pt;z-index:25167155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" stroked="f">
                <v:textbox style="mso-fit-shape-to-text:t" inset="0,0,0,0">
                  <w:txbxContent>
                    <w:p w14:paraId="1E3939A5" w14:textId="4C09EC29" w:rsidR="00D16079" w:rsidRPr="00570103" w:rsidRDefault="00D16079" w:rsidP="00D8009B">
                      <w:pPr>
                        <w:pStyle w:val="Caption"/>
                        <w:rPr>
                          <w:rFonts w:ascii="Arial" w:hAnsi="Arial"/>
                          <w:noProof/>
                          <w:color w:val="000000"/>
                          <w:sz w:val="20"/>
                        </w:rPr>
                      </w:pPr>
                      <w:r>
                        <w:t xml:space="preserve">Figure </w:t>
                      </w:r>
                      <w:r>
                        <w:rPr>
                          <w:noProof/>
                        </w:rPr>
                        <w:fldChar w:fldCharType="begin"/>
                      </w:r>
                      <w:r>
                        <w:rPr>
                          <w:noProof/>
                        </w:rPr>
                        <w:instrText xml:space="preserve"> SEQ Figure \* ARABIC </w:instrText>
                      </w:r>
                      <w:r>
                        <w:rPr>
                          <w:noProof/>
                        </w:rPr>
                        <w:fldChar w:fldCharType="separate"/>
                      </w:r>
                      <w:r>
                        <w:rPr>
                          <w:noProof/>
                        </w:rPr>
                        <w:t>4</w:t>
                      </w:r>
                      <w:r>
                        <w:rPr>
                          <w:noProof/>
                        </w:rPr>
                        <w:fldChar w:fldCharType="end"/>
                      </w:r>
                      <w:r>
                        <w:t xml:space="preserve"> </w:t>
                      </w:r>
                    </w:p>
                  </w:txbxContent>
                </v:textbox>
                <w10:wrap type="topAndBottom" anchorx="margin"/>
              </v:shape>
            </w:pict>
          </mc:Fallback>
        </mc:AlternateContent>
      </w:r>
      <w:r w:rsidR="00EA384F">
        <w:t>The connector reads these input files after the necessary Python libraries are loaded and before the first connection to the SimpliVity system is established. In the next step, the http server for presenting the results to Prometheus is started and the Prometheus objects will be defined</w:t>
      </w:r>
      <w:r w:rsidR="00A92311">
        <w:t>, before the measurement cycle loop is entered</w:t>
      </w:r>
      <w:r w:rsidR="00EA384F">
        <w:t>.</w:t>
      </w:r>
      <w:r w:rsidR="00A92311">
        <w:t xml:space="preserve"> Within the loop the metrics are pulled via REST API calls from the SimpliVity federation and presented via the http server on the TCP/IP port defined in the XML input file. The only remaining challenge was, that any SimpliVity REST API access token expires either after 10 minutes inactivity or latest after 24 hours. I.e. the access token needed to be refreshed at least once per day. The solution here was to implement an error handling for the possible errors thrown by the SimpliVity REST API Python class library. If </w:t>
      </w:r>
      <w:r w:rsidR="00A92311">
        <w:lastRenderedPageBreak/>
        <w:t xml:space="preserve">the unauthorized access errors (error code 401) is thrown, then a reconnection to the SimpliVity federation will take place. All other errors, will result in a controlled exit of the program.   </w:t>
      </w:r>
      <w:r w:rsidR="00EA384F">
        <w:t xml:space="preserve"> </w:t>
      </w:r>
    </w:p>
    <w:p w14:paraId="1025A0A1" w14:textId="5D538677" w:rsidR="005C03CB" w:rsidRDefault="00EA384F" w:rsidP="00C514AA">
      <w:pPr>
        <w:pStyle w:val="BodyTextArial10pt"/>
      </w:pPr>
      <w:r>
        <w:t xml:space="preserve">The total run time of a single collection cycle obviously depends a lot on the number of entities (cluster, node, VMs, etc.) that should be collected. Therefore </w:t>
      </w:r>
      <w:r w:rsidR="00471119">
        <w:t>the measurement</w:t>
      </w:r>
      <w:r w:rsidR="005C03CB">
        <w:t xml:space="preserve"> cycle time needs to be adjusted</w:t>
      </w:r>
      <w:r w:rsidR="00471119">
        <w:t xml:space="preserve"> according to the monitored environment. The connector will report the actual time </w:t>
      </w:r>
      <w:proofErr w:type="spellStart"/>
      <w:r w:rsidR="00471119">
        <w:t>spended</w:t>
      </w:r>
      <w:proofErr w:type="spellEnd"/>
      <w:r w:rsidR="00471119">
        <w:t xml:space="preserve"> for the last measurement cycle as a separate metric</w:t>
      </w:r>
      <w:r w:rsidR="00030E13">
        <w:t>:</w:t>
      </w:r>
      <w:r w:rsidR="00471119">
        <w:t xml:space="preserve"> </w:t>
      </w:r>
    </w:p>
    <w:p w14:paraId="6F924A8E" w14:textId="77777777" w:rsidR="00030E13" w:rsidRDefault="00030E13" w:rsidP="00030E13">
      <w:pPr>
        <w:pStyle w:val="BodyTextArial10pt"/>
        <w:keepNext/>
      </w:pPr>
      <w:r>
        <w:rPr>
          <w:noProof/>
        </w:rPr>
        <w:drawing>
          <wp:inline distT="0" distB="0" distL="0" distR="0" wp14:anchorId="678D128A" wp14:editId="2A0D23BB">
            <wp:extent cx="4143375" cy="4000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143375" cy="400050"/>
                    </a:xfrm>
                    <a:prstGeom prst="rect">
                      <a:avLst/>
                    </a:prstGeom>
                  </pic:spPr>
                </pic:pic>
              </a:graphicData>
            </a:graphic>
          </wp:inline>
        </w:drawing>
      </w:r>
    </w:p>
    <w:p w14:paraId="4688DA22" w14:textId="02F63FA1" w:rsidR="005C03CB" w:rsidRDefault="00030E13" w:rsidP="00030E13">
      <w:pPr>
        <w:pStyle w:val="Caption"/>
      </w:pPr>
      <w:r>
        <w:t xml:space="preserve">Figure </w:t>
      </w:r>
      <w:r w:rsidR="00B541D7">
        <w:rPr>
          <w:noProof/>
        </w:rPr>
        <w:fldChar w:fldCharType="begin"/>
      </w:r>
      <w:r w:rsidR="00B541D7">
        <w:rPr>
          <w:noProof/>
        </w:rPr>
        <w:instrText xml:space="preserve"> SEQ Figure \* ARABIC </w:instrText>
      </w:r>
      <w:r w:rsidR="00B541D7">
        <w:rPr>
          <w:noProof/>
        </w:rPr>
        <w:fldChar w:fldCharType="separate"/>
      </w:r>
      <w:r w:rsidR="00F556C9">
        <w:rPr>
          <w:noProof/>
        </w:rPr>
        <w:t>5</w:t>
      </w:r>
      <w:r w:rsidR="00B541D7">
        <w:rPr>
          <w:noProof/>
        </w:rPr>
        <w:fldChar w:fldCharType="end"/>
      </w:r>
      <w:r>
        <w:t xml:space="preserve"> Connector Runtime in seconds</w:t>
      </w:r>
    </w:p>
    <w:p w14:paraId="5DC6D11F" w14:textId="54726597" w:rsidR="006267AC" w:rsidRDefault="00471119" w:rsidP="00C514AA">
      <w:pPr>
        <w:pStyle w:val="BodyTextArial10pt"/>
      </w:pPr>
      <w:r>
        <w:t>A</w:t>
      </w:r>
      <w:r w:rsidR="00EA384F">
        <w:t>n adjustment of the different metrics, that should be collected, can be done by experienced Python develo</w:t>
      </w:r>
      <w:r w:rsidR="00030E13">
        <w:t>pers by editing the Python script, i.e. commenting and uncommenting the different metric collection</w:t>
      </w:r>
      <w:r>
        <w:t xml:space="preserve">. </w:t>
      </w:r>
    </w:p>
    <w:p w14:paraId="10DB598D" w14:textId="77777777" w:rsidR="00684AC4" w:rsidRPr="005E4E70" w:rsidRDefault="00684AC4" w:rsidP="00684AC4">
      <w:pPr>
        <w:pStyle w:val="Heading1"/>
      </w:pPr>
      <w:bookmarkStart w:id="64" w:name="_Toc512311507"/>
      <w:bookmarkStart w:id="65" w:name="_Toc513043093"/>
      <w:bookmarkStart w:id="66" w:name="_Toc23429823"/>
      <w:r>
        <w:t>Solution components</w:t>
      </w:r>
      <w:bookmarkEnd w:id="64"/>
      <w:bookmarkEnd w:id="65"/>
      <w:bookmarkEnd w:id="66"/>
      <w:r>
        <w:t xml:space="preserve"> </w:t>
      </w:r>
    </w:p>
    <w:p w14:paraId="4A073CE1" w14:textId="77777777" w:rsidR="00684AC4" w:rsidRPr="005E4E70" w:rsidRDefault="00684AC4" w:rsidP="00684AC4">
      <w:pPr>
        <w:pStyle w:val="Heading2"/>
      </w:pPr>
      <w:bookmarkStart w:id="67" w:name="_Toc512311508"/>
      <w:bookmarkStart w:id="68" w:name="_Toc513043094"/>
      <w:r w:rsidRPr="005E4E70">
        <w:t>Hardware</w:t>
      </w:r>
      <w:bookmarkEnd w:id="67"/>
      <w:bookmarkEnd w:id="68"/>
    </w:p>
    <w:p w14:paraId="12B76898" w14:textId="7FD2136F" w:rsidR="00684AC4" w:rsidRDefault="00684AC4" w:rsidP="00684AC4">
      <w:pPr>
        <w:pStyle w:val="BodyTextArial10pt"/>
      </w:pPr>
      <w:r>
        <w:t xml:space="preserve">Testing was performed on two SimpliVity Federation, one with two two-node-cluster and one with a three-node cluster. </w:t>
      </w:r>
    </w:p>
    <w:tbl>
      <w:tblPr>
        <w:tblStyle w:val="TableGrid"/>
        <w:tblW w:w="9960" w:type="dxa"/>
        <w:tblBorders>
          <w:top w:val="single" w:sz="2" w:space="0" w:color="auto"/>
          <w:left w:val="none" w:sz="0" w:space="0" w:color="auto"/>
          <w:bottom w:val="single" w:sz="2" w:space="0" w:color="auto"/>
          <w:right w:val="none" w:sz="0" w:space="0" w:color="auto"/>
          <w:insideH w:val="single" w:sz="2" w:space="0" w:color="auto"/>
          <w:insideV w:val="none" w:sz="0" w:space="0" w:color="auto"/>
        </w:tblBorders>
        <w:tblLayout w:type="fixed"/>
        <w:tblLook w:val="04A0" w:firstRow="1" w:lastRow="0" w:firstColumn="1" w:lastColumn="0" w:noHBand="0" w:noVBand="1"/>
      </w:tblPr>
      <w:tblGrid>
        <w:gridCol w:w="2520"/>
        <w:gridCol w:w="7440"/>
      </w:tblGrid>
      <w:tr w:rsidR="00684AC4" w:rsidRPr="005E4E70" w14:paraId="6AABBD4C" w14:textId="77777777" w:rsidTr="00B63772">
        <w:trPr>
          <w:tblHeader/>
        </w:trPr>
        <w:tc>
          <w:tcPr>
            <w:tcW w:w="2520" w:type="dxa"/>
            <w:tcBorders>
              <w:top w:val="nil"/>
              <w:bottom w:val="single" w:sz="36" w:space="0" w:color="00B388"/>
            </w:tcBorders>
          </w:tcPr>
          <w:p w14:paraId="2134556E" w14:textId="77777777" w:rsidR="00684AC4" w:rsidRPr="005E4E70" w:rsidRDefault="00684AC4" w:rsidP="00B63772">
            <w:pPr>
              <w:pStyle w:val="TableSubhead8pt"/>
            </w:pPr>
            <w:r>
              <w:t>HPE SImplivity 380</w:t>
            </w:r>
          </w:p>
        </w:tc>
        <w:tc>
          <w:tcPr>
            <w:tcW w:w="7440" w:type="dxa"/>
            <w:tcBorders>
              <w:top w:val="nil"/>
              <w:bottom w:val="single" w:sz="36" w:space="0" w:color="00B388"/>
            </w:tcBorders>
          </w:tcPr>
          <w:p w14:paraId="6FBE1800" w14:textId="77777777" w:rsidR="00684AC4" w:rsidRPr="005E4E70" w:rsidRDefault="00684AC4" w:rsidP="00B63772">
            <w:pPr>
              <w:pStyle w:val="TableSubhead8pt"/>
            </w:pPr>
            <w:r>
              <w:t>COnfiGuration</w:t>
            </w:r>
          </w:p>
        </w:tc>
      </w:tr>
      <w:tr w:rsidR="00684AC4" w:rsidRPr="005E4E70" w14:paraId="24D82C4C" w14:textId="77777777" w:rsidTr="00B63772">
        <w:tc>
          <w:tcPr>
            <w:tcW w:w="2520" w:type="dxa"/>
          </w:tcPr>
          <w:p w14:paraId="5989EBD8" w14:textId="77777777" w:rsidR="00684AC4" w:rsidRPr="00331647" w:rsidRDefault="00684AC4" w:rsidP="00B63772">
            <w:pPr>
              <w:pStyle w:val="TableBody8pt"/>
              <w:rPr>
                <w:szCs w:val="16"/>
              </w:rPr>
            </w:pPr>
            <w:r>
              <w:rPr>
                <w:szCs w:val="16"/>
              </w:rPr>
              <w:t>Memory</w:t>
            </w:r>
          </w:p>
        </w:tc>
        <w:tc>
          <w:tcPr>
            <w:tcW w:w="7440" w:type="dxa"/>
          </w:tcPr>
          <w:p w14:paraId="1B299224" w14:textId="77777777" w:rsidR="00684AC4" w:rsidRPr="005E4E70" w:rsidRDefault="00684AC4" w:rsidP="00B63772">
            <w:pPr>
              <w:pStyle w:val="TableBody8pt"/>
            </w:pPr>
            <w:r>
              <w:t>256 GB</w:t>
            </w:r>
          </w:p>
        </w:tc>
      </w:tr>
      <w:tr w:rsidR="00684AC4" w:rsidRPr="005E4E70" w14:paraId="392F92BC" w14:textId="77777777" w:rsidTr="00B63772">
        <w:tc>
          <w:tcPr>
            <w:tcW w:w="2520" w:type="dxa"/>
          </w:tcPr>
          <w:p w14:paraId="14282273" w14:textId="77777777" w:rsidR="00684AC4" w:rsidRPr="005E4E70" w:rsidRDefault="00684AC4" w:rsidP="00B63772">
            <w:pPr>
              <w:pStyle w:val="TableBody8pt"/>
            </w:pPr>
            <w:r>
              <w:t>CPU</w:t>
            </w:r>
          </w:p>
        </w:tc>
        <w:tc>
          <w:tcPr>
            <w:tcW w:w="7440" w:type="dxa"/>
          </w:tcPr>
          <w:p w14:paraId="62BE4A27" w14:textId="1A0441A3" w:rsidR="00684AC4" w:rsidRPr="005E4E70" w:rsidRDefault="00684AC4" w:rsidP="00CB773E">
            <w:pPr>
              <w:pStyle w:val="TableBody8pt"/>
            </w:pPr>
            <w:r>
              <w:t xml:space="preserve"> 2 x </w:t>
            </w:r>
            <w:r w:rsidR="00CB773E">
              <w:t>Intel Xeon Silver 4114 CPU (2.2 GHz, 10-core)</w:t>
            </w:r>
          </w:p>
        </w:tc>
      </w:tr>
      <w:tr w:rsidR="00684AC4" w:rsidRPr="005E4E70" w14:paraId="354AA50F" w14:textId="77777777" w:rsidTr="00B63772">
        <w:tc>
          <w:tcPr>
            <w:tcW w:w="2520" w:type="dxa"/>
          </w:tcPr>
          <w:p w14:paraId="711D0498" w14:textId="77777777" w:rsidR="00684AC4" w:rsidRDefault="00684AC4" w:rsidP="00B63772">
            <w:pPr>
              <w:pStyle w:val="TableBody8pt"/>
            </w:pPr>
            <w:r>
              <w:t>Networking</w:t>
            </w:r>
          </w:p>
        </w:tc>
        <w:tc>
          <w:tcPr>
            <w:tcW w:w="7440" w:type="dxa"/>
          </w:tcPr>
          <w:p w14:paraId="0146344F" w14:textId="77777777" w:rsidR="00684AC4" w:rsidRDefault="00684AC4" w:rsidP="00B63772">
            <w:pPr>
              <w:pStyle w:val="TableBody8pt"/>
            </w:pPr>
            <w:r>
              <w:t xml:space="preserve">Storage and Federation: 10 </w:t>
            </w:r>
            <w:proofErr w:type="spellStart"/>
            <w:r>
              <w:t>GbE</w:t>
            </w:r>
            <w:proofErr w:type="spellEnd"/>
          </w:p>
          <w:p w14:paraId="7D515C30" w14:textId="77777777" w:rsidR="00684AC4" w:rsidRDefault="00684AC4" w:rsidP="00B63772">
            <w:pPr>
              <w:pStyle w:val="TableBody8pt"/>
            </w:pPr>
            <w:r>
              <w:t xml:space="preserve">Management: 1 </w:t>
            </w:r>
            <w:proofErr w:type="spellStart"/>
            <w:r>
              <w:t>GbE</w:t>
            </w:r>
            <w:proofErr w:type="spellEnd"/>
          </w:p>
        </w:tc>
      </w:tr>
      <w:tr w:rsidR="00684AC4" w:rsidRPr="005E4E70" w14:paraId="66D5270A" w14:textId="77777777" w:rsidTr="00B63772">
        <w:tc>
          <w:tcPr>
            <w:tcW w:w="2520" w:type="dxa"/>
          </w:tcPr>
          <w:p w14:paraId="0BAB0CFD" w14:textId="77777777" w:rsidR="00684AC4" w:rsidRDefault="00684AC4" w:rsidP="00B63772">
            <w:pPr>
              <w:pStyle w:val="TableBody8pt"/>
            </w:pPr>
            <w:r>
              <w:t>Storage</w:t>
            </w:r>
          </w:p>
        </w:tc>
        <w:tc>
          <w:tcPr>
            <w:tcW w:w="7440" w:type="dxa"/>
          </w:tcPr>
          <w:p w14:paraId="3C1E05E6" w14:textId="77777777" w:rsidR="00684AC4" w:rsidRDefault="00684AC4" w:rsidP="00B63772">
            <w:pPr>
              <w:pStyle w:val="TableBody8pt"/>
            </w:pPr>
            <w:r>
              <w:t>5 x 1920 GB SSD – Small</w:t>
            </w:r>
          </w:p>
        </w:tc>
      </w:tr>
      <w:tr w:rsidR="00684AC4" w:rsidRPr="005E4E70" w14:paraId="3CF03C25" w14:textId="77777777" w:rsidTr="00B63772">
        <w:tc>
          <w:tcPr>
            <w:tcW w:w="2520" w:type="dxa"/>
          </w:tcPr>
          <w:p w14:paraId="1A478659" w14:textId="77777777" w:rsidR="00684AC4" w:rsidRDefault="00684AC4" w:rsidP="00B63772">
            <w:pPr>
              <w:pStyle w:val="TableBody8pt"/>
            </w:pPr>
            <w:r>
              <w:t>OmniStack Version</w:t>
            </w:r>
          </w:p>
        </w:tc>
        <w:tc>
          <w:tcPr>
            <w:tcW w:w="7440" w:type="dxa"/>
          </w:tcPr>
          <w:p w14:paraId="44F9C465" w14:textId="24244C59" w:rsidR="00684AC4" w:rsidRDefault="00684AC4" w:rsidP="0009430A">
            <w:pPr>
              <w:pStyle w:val="TableBody8pt"/>
            </w:pPr>
            <w:r>
              <w:t>3.7.9</w:t>
            </w:r>
            <w:ins w:id="69" w:author="Beha, Thomas" w:date="2019-10-31T13:04:00Z">
              <w:r w:rsidR="00480F90">
                <w:t xml:space="preserve"> </w:t>
              </w:r>
            </w:ins>
          </w:p>
        </w:tc>
      </w:tr>
    </w:tbl>
    <w:p w14:paraId="67402F08" w14:textId="77777777" w:rsidR="00684AC4" w:rsidRDefault="00684AC4" w:rsidP="00684AC4">
      <w:pPr>
        <w:pStyle w:val="BodyTextArial10pt"/>
      </w:pPr>
    </w:p>
    <w:tbl>
      <w:tblPr>
        <w:tblStyle w:val="TableGrid"/>
        <w:tblW w:w="9960" w:type="dxa"/>
        <w:tblBorders>
          <w:top w:val="single" w:sz="2" w:space="0" w:color="auto"/>
          <w:left w:val="none" w:sz="0" w:space="0" w:color="auto"/>
          <w:bottom w:val="single" w:sz="2" w:space="0" w:color="auto"/>
          <w:right w:val="none" w:sz="0" w:space="0" w:color="auto"/>
          <w:insideH w:val="single" w:sz="2" w:space="0" w:color="auto"/>
          <w:insideV w:val="none" w:sz="0" w:space="0" w:color="auto"/>
        </w:tblBorders>
        <w:tblLayout w:type="fixed"/>
        <w:tblLook w:val="04A0" w:firstRow="1" w:lastRow="0" w:firstColumn="1" w:lastColumn="0" w:noHBand="0" w:noVBand="1"/>
      </w:tblPr>
      <w:tblGrid>
        <w:gridCol w:w="2520"/>
        <w:gridCol w:w="7440"/>
      </w:tblGrid>
      <w:tr w:rsidR="00B9541F" w:rsidRPr="005E4E70" w14:paraId="501849BE" w14:textId="77777777" w:rsidTr="00B541D7">
        <w:trPr>
          <w:tblHeader/>
        </w:trPr>
        <w:tc>
          <w:tcPr>
            <w:tcW w:w="2520" w:type="dxa"/>
            <w:tcBorders>
              <w:top w:val="nil"/>
              <w:bottom w:val="single" w:sz="36" w:space="0" w:color="00B388"/>
            </w:tcBorders>
          </w:tcPr>
          <w:p w14:paraId="3072E870" w14:textId="168819EE" w:rsidR="00B9541F" w:rsidRPr="005E4E70" w:rsidRDefault="00B9541F" w:rsidP="00B541D7">
            <w:pPr>
              <w:pStyle w:val="TableSubhead8pt"/>
            </w:pPr>
            <w:r>
              <w:t>HPE SImplivity 2600</w:t>
            </w:r>
          </w:p>
        </w:tc>
        <w:tc>
          <w:tcPr>
            <w:tcW w:w="7440" w:type="dxa"/>
            <w:tcBorders>
              <w:top w:val="nil"/>
              <w:bottom w:val="single" w:sz="36" w:space="0" w:color="00B388"/>
            </w:tcBorders>
          </w:tcPr>
          <w:p w14:paraId="434BDADE" w14:textId="77777777" w:rsidR="00B9541F" w:rsidRPr="005E4E70" w:rsidRDefault="00B9541F" w:rsidP="00B541D7">
            <w:pPr>
              <w:pStyle w:val="TableSubhead8pt"/>
            </w:pPr>
            <w:r>
              <w:t>COnfiGuration</w:t>
            </w:r>
          </w:p>
        </w:tc>
      </w:tr>
      <w:tr w:rsidR="00CB773E" w:rsidRPr="005E4E70" w14:paraId="57A2DA96" w14:textId="77777777" w:rsidTr="00B541D7">
        <w:tc>
          <w:tcPr>
            <w:tcW w:w="2520" w:type="dxa"/>
          </w:tcPr>
          <w:p w14:paraId="086922C5" w14:textId="1DA88702" w:rsidR="00CB773E" w:rsidRDefault="00CB773E" w:rsidP="00B541D7">
            <w:pPr>
              <w:pStyle w:val="TableBody8pt"/>
              <w:rPr>
                <w:szCs w:val="16"/>
              </w:rPr>
            </w:pPr>
            <w:r>
              <w:rPr>
                <w:szCs w:val="16"/>
              </w:rPr>
              <w:t>Server</w:t>
            </w:r>
          </w:p>
        </w:tc>
        <w:tc>
          <w:tcPr>
            <w:tcW w:w="7440" w:type="dxa"/>
          </w:tcPr>
          <w:p w14:paraId="4467A7F2" w14:textId="65501B63" w:rsidR="00CB773E" w:rsidRDefault="00CB773E" w:rsidP="00B541D7">
            <w:pPr>
              <w:pStyle w:val="TableBody8pt"/>
            </w:pPr>
            <w:r>
              <w:t>2 x XL170R</w:t>
            </w:r>
          </w:p>
        </w:tc>
      </w:tr>
      <w:tr w:rsidR="00B9541F" w:rsidRPr="005E4E70" w14:paraId="6FBB43CA" w14:textId="77777777" w:rsidTr="00B541D7">
        <w:tc>
          <w:tcPr>
            <w:tcW w:w="2520" w:type="dxa"/>
          </w:tcPr>
          <w:p w14:paraId="4ED1E8B9" w14:textId="77777777" w:rsidR="00B9541F" w:rsidRPr="00331647" w:rsidRDefault="00B9541F" w:rsidP="00B541D7">
            <w:pPr>
              <w:pStyle w:val="TableBody8pt"/>
              <w:rPr>
                <w:szCs w:val="16"/>
              </w:rPr>
            </w:pPr>
            <w:r>
              <w:rPr>
                <w:szCs w:val="16"/>
              </w:rPr>
              <w:t>Memory</w:t>
            </w:r>
          </w:p>
        </w:tc>
        <w:tc>
          <w:tcPr>
            <w:tcW w:w="7440" w:type="dxa"/>
          </w:tcPr>
          <w:p w14:paraId="65D9CDDB" w14:textId="1FFB48EC" w:rsidR="00B9541F" w:rsidRPr="005E4E70" w:rsidRDefault="00B9541F" w:rsidP="00B541D7">
            <w:pPr>
              <w:pStyle w:val="TableBody8pt"/>
            </w:pPr>
            <w:r>
              <w:t>384 GB</w:t>
            </w:r>
          </w:p>
        </w:tc>
      </w:tr>
      <w:tr w:rsidR="00B9541F" w:rsidRPr="005E4E70" w14:paraId="6740C67F" w14:textId="77777777" w:rsidTr="00B541D7">
        <w:tc>
          <w:tcPr>
            <w:tcW w:w="2520" w:type="dxa"/>
          </w:tcPr>
          <w:p w14:paraId="7E249889" w14:textId="77777777" w:rsidR="00B9541F" w:rsidRPr="005E4E70" w:rsidRDefault="00B9541F" w:rsidP="00B541D7">
            <w:pPr>
              <w:pStyle w:val="TableBody8pt"/>
            </w:pPr>
            <w:r>
              <w:t>CPU</w:t>
            </w:r>
          </w:p>
        </w:tc>
        <w:tc>
          <w:tcPr>
            <w:tcW w:w="7440" w:type="dxa"/>
          </w:tcPr>
          <w:p w14:paraId="5CFCBF39" w14:textId="54207E0B" w:rsidR="00B9541F" w:rsidRPr="005E4E70" w:rsidRDefault="00B9541F" w:rsidP="00B9541F">
            <w:pPr>
              <w:pStyle w:val="TableBody8pt"/>
            </w:pPr>
            <w:r>
              <w:t xml:space="preserve"> 2 x Intel Xeon Gold 5118 CPU (2.3 GHz, 12-core)</w:t>
            </w:r>
          </w:p>
        </w:tc>
      </w:tr>
      <w:tr w:rsidR="00B9541F" w:rsidRPr="005E4E70" w14:paraId="7734C4D3" w14:textId="77777777" w:rsidTr="00B541D7">
        <w:tc>
          <w:tcPr>
            <w:tcW w:w="2520" w:type="dxa"/>
          </w:tcPr>
          <w:p w14:paraId="3B0BD958" w14:textId="77777777" w:rsidR="00B9541F" w:rsidRDefault="00B9541F" w:rsidP="00B541D7">
            <w:pPr>
              <w:pStyle w:val="TableBody8pt"/>
            </w:pPr>
            <w:r>
              <w:t>Networking</w:t>
            </w:r>
          </w:p>
        </w:tc>
        <w:tc>
          <w:tcPr>
            <w:tcW w:w="7440" w:type="dxa"/>
          </w:tcPr>
          <w:p w14:paraId="509DCB53" w14:textId="77777777" w:rsidR="00B9541F" w:rsidRDefault="00B9541F" w:rsidP="00B541D7">
            <w:pPr>
              <w:pStyle w:val="TableBody8pt"/>
            </w:pPr>
            <w:r>
              <w:t xml:space="preserve">Storage and Federation: 10 </w:t>
            </w:r>
            <w:proofErr w:type="spellStart"/>
            <w:r>
              <w:t>GbE</w:t>
            </w:r>
            <w:proofErr w:type="spellEnd"/>
          </w:p>
          <w:p w14:paraId="508E1E7F" w14:textId="77777777" w:rsidR="00B9541F" w:rsidRDefault="00B9541F" w:rsidP="00B541D7">
            <w:pPr>
              <w:pStyle w:val="TableBody8pt"/>
            </w:pPr>
            <w:r>
              <w:t xml:space="preserve">Management: 1 </w:t>
            </w:r>
            <w:proofErr w:type="spellStart"/>
            <w:r>
              <w:t>GbE</w:t>
            </w:r>
            <w:proofErr w:type="spellEnd"/>
          </w:p>
        </w:tc>
      </w:tr>
      <w:tr w:rsidR="00B9541F" w:rsidRPr="005E4E70" w14:paraId="66F94AF7" w14:textId="77777777" w:rsidTr="00B541D7">
        <w:tc>
          <w:tcPr>
            <w:tcW w:w="2520" w:type="dxa"/>
          </w:tcPr>
          <w:p w14:paraId="3E6FD8ED" w14:textId="77777777" w:rsidR="00B9541F" w:rsidRDefault="00B9541F" w:rsidP="00B541D7">
            <w:pPr>
              <w:pStyle w:val="TableBody8pt"/>
            </w:pPr>
            <w:r>
              <w:t>Storage</w:t>
            </w:r>
          </w:p>
        </w:tc>
        <w:tc>
          <w:tcPr>
            <w:tcW w:w="7440" w:type="dxa"/>
          </w:tcPr>
          <w:p w14:paraId="63E1C2C1" w14:textId="09EB5A8C" w:rsidR="00B9541F" w:rsidRDefault="00CB773E" w:rsidP="00B541D7">
            <w:pPr>
              <w:pStyle w:val="TableBody8pt"/>
            </w:pPr>
            <w:r>
              <w:t>6</w:t>
            </w:r>
            <w:r w:rsidR="00B9541F">
              <w:t xml:space="preserve"> x 1920 GB SSD – Small</w:t>
            </w:r>
          </w:p>
        </w:tc>
      </w:tr>
      <w:tr w:rsidR="00B9541F" w:rsidRPr="005E4E70" w14:paraId="1DF0292D" w14:textId="77777777" w:rsidTr="00B541D7">
        <w:tc>
          <w:tcPr>
            <w:tcW w:w="2520" w:type="dxa"/>
          </w:tcPr>
          <w:p w14:paraId="04BDD24E" w14:textId="77777777" w:rsidR="00B9541F" w:rsidRDefault="00B9541F" w:rsidP="00B541D7">
            <w:pPr>
              <w:pStyle w:val="TableBody8pt"/>
            </w:pPr>
            <w:r>
              <w:t>OmniStack Version</w:t>
            </w:r>
          </w:p>
        </w:tc>
        <w:tc>
          <w:tcPr>
            <w:tcW w:w="7440" w:type="dxa"/>
          </w:tcPr>
          <w:p w14:paraId="0139B562" w14:textId="37300736" w:rsidR="00B9541F" w:rsidRDefault="00B9541F" w:rsidP="00B541D7">
            <w:pPr>
              <w:pStyle w:val="TableBody8pt"/>
            </w:pPr>
            <w:r>
              <w:t>3.7.9</w:t>
            </w:r>
          </w:p>
        </w:tc>
      </w:tr>
    </w:tbl>
    <w:p w14:paraId="47DA7443" w14:textId="77777777" w:rsidR="00B9541F" w:rsidRDefault="00B9541F" w:rsidP="00684AC4">
      <w:pPr>
        <w:pStyle w:val="BodyTextArial10pt"/>
      </w:pPr>
    </w:p>
    <w:p w14:paraId="24592CB6" w14:textId="77777777" w:rsidR="00684AC4" w:rsidRPr="005E4E70" w:rsidRDefault="00684AC4" w:rsidP="00684AC4">
      <w:pPr>
        <w:pStyle w:val="Heading2"/>
      </w:pPr>
      <w:bookmarkStart w:id="70" w:name="_Toc512311509"/>
      <w:bookmarkStart w:id="71" w:name="_Toc513043095"/>
      <w:r w:rsidRPr="005E4E70">
        <w:t>Software</w:t>
      </w:r>
      <w:bookmarkEnd w:id="70"/>
      <w:bookmarkEnd w:id="71"/>
    </w:p>
    <w:p w14:paraId="0C14FDB0" w14:textId="77777777" w:rsidR="00684AC4" w:rsidRDefault="00684AC4" w:rsidP="00684AC4">
      <w:pPr>
        <w:pStyle w:val="BodyTextArial10pt"/>
      </w:pPr>
      <w:r>
        <w:t>The following software was used to build the solution:</w:t>
      </w:r>
    </w:p>
    <w:tbl>
      <w:tblPr>
        <w:tblStyle w:val="TableGrid"/>
        <w:tblW w:w="9960" w:type="dxa"/>
        <w:tblBorders>
          <w:top w:val="single" w:sz="2" w:space="0" w:color="auto"/>
          <w:left w:val="none" w:sz="0" w:space="0" w:color="auto"/>
          <w:bottom w:val="single" w:sz="2" w:space="0" w:color="auto"/>
          <w:right w:val="none" w:sz="0" w:space="0" w:color="auto"/>
          <w:insideH w:val="single" w:sz="2" w:space="0" w:color="auto"/>
          <w:insideV w:val="none" w:sz="0" w:space="0" w:color="auto"/>
        </w:tblBorders>
        <w:tblLayout w:type="fixed"/>
        <w:tblLook w:val="04A0" w:firstRow="1" w:lastRow="0" w:firstColumn="1" w:lastColumn="0" w:noHBand="0" w:noVBand="1"/>
      </w:tblPr>
      <w:tblGrid>
        <w:gridCol w:w="4950"/>
        <w:gridCol w:w="5010"/>
      </w:tblGrid>
      <w:tr w:rsidR="00684AC4" w:rsidRPr="005E4E70" w14:paraId="62EE9D77" w14:textId="77777777" w:rsidTr="00B63772">
        <w:trPr>
          <w:tblHeader/>
        </w:trPr>
        <w:tc>
          <w:tcPr>
            <w:tcW w:w="4950" w:type="dxa"/>
            <w:tcBorders>
              <w:top w:val="nil"/>
              <w:bottom w:val="single" w:sz="36" w:space="0" w:color="00B388"/>
            </w:tcBorders>
          </w:tcPr>
          <w:p w14:paraId="1C550BED" w14:textId="77777777" w:rsidR="00684AC4" w:rsidRPr="005E4E70" w:rsidRDefault="00684AC4" w:rsidP="00B63772">
            <w:pPr>
              <w:pStyle w:val="TableSubhead8pt"/>
            </w:pPr>
            <w:r>
              <w:t>Software component</w:t>
            </w:r>
          </w:p>
        </w:tc>
        <w:tc>
          <w:tcPr>
            <w:tcW w:w="5010" w:type="dxa"/>
            <w:tcBorders>
              <w:top w:val="nil"/>
              <w:bottom w:val="single" w:sz="36" w:space="0" w:color="00B388"/>
            </w:tcBorders>
          </w:tcPr>
          <w:p w14:paraId="05B7456A" w14:textId="77777777" w:rsidR="00684AC4" w:rsidRPr="005E4E70" w:rsidRDefault="00684AC4" w:rsidP="00B63772">
            <w:pPr>
              <w:pStyle w:val="TableSubhead8pt"/>
            </w:pPr>
            <w:r>
              <w:t>Version</w:t>
            </w:r>
          </w:p>
        </w:tc>
      </w:tr>
      <w:tr w:rsidR="00684AC4" w:rsidRPr="005E4E70" w14:paraId="062394ED" w14:textId="77777777" w:rsidTr="00B63772">
        <w:tc>
          <w:tcPr>
            <w:tcW w:w="4950" w:type="dxa"/>
          </w:tcPr>
          <w:p w14:paraId="771BD3A4" w14:textId="592E2B5C" w:rsidR="00684AC4" w:rsidRPr="00331647" w:rsidRDefault="00B9541F" w:rsidP="00B63772">
            <w:pPr>
              <w:pStyle w:val="TableBody8pt"/>
              <w:rPr>
                <w:szCs w:val="16"/>
              </w:rPr>
            </w:pPr>
            <w:r>
              <w:rPr>
                <w:szCs w:val="16"/>
              </w:rPr>
              <w:t>Docker Community Edition</w:t>
            </w:r>
          </w:p>
        </w:tc>
        <w:tc>
          <w:tcPr>
            <w:tcW w:w="5010" w:type="dxa"/>
          </w:tcPr>
          <w:p w14:paraId="01932CA0" w14:textId="6D386A17" w:rsidR="00684AC4" w:rsidRPr="005E4E70" w:rsidRDefault="00B9541F" w:rsidP="00B63772">
            <w:pPr>
              <w:pStyle w:val="TableBody8pt"/>
            </w:pPr>
            <w:r>
              <w:t>18.09.2</w:t>
            </w:r>
          </w:p>
        </w:tc>
      </w:tr>
      <w:tr w:rsidR="00684AC4" w:rsidRPr="005E4E70" w14:paraId="46C071C9" w14:textId="77777777" w:rsidTr="00B63772">
        <w:tc>
          <w:tcPr>
            <w:tcW w:w="4950" w:type="dxa"/>
          </w:tcPr>
          <w:p w14:paraId="1E14EE51" w14:textId="1A3241C6" w:rsidR="00684AC4" w:rsidRPr="005E4E70" w:rsidRDefault="00684AC4" w:rsidP="00B63772">
            <w:pPr>
              <w:pStyle w:val="TableBody8pt"/>
            </w:pPr>
            <w:r>
              <w:t>SimpliVity Rest API</w:t>
            </w:r>
          </w:p>
        </w:tc>
        <w:tc>
          <w:tcPr>
            <w:tcW w:w="5010" w:type="dxa"/>
          </w:tcPr>
          <w:p w14:paraId="24074A77" w14:textId="135C3295" w:rsidR="00684AC4" w:rsidRPr="005E4E70" w:rsidRDefault="00684AC4" w:rsidP="00B63772">
            <w:pPr>
              <w:pStyle w:val="TableBody8pt"/>
            </w:pPr>
            <w:r>
              <w:t>3.7.9</w:t>
            </w:r>
          </w:p>
        </w:tc>
      </w:tr>
      <w:tr w:rsidR="00684AC4" w:rsidRPr="005E4E70" w14:paraId="7228C43B" w14:textId="77777777" w:rsidTr="00B63772">
        <w:tc>
          <w:tcPr>
            <w:tcW w:w="4950" w:type="dxa"/>
          </w:tcPr>
          <w:p w14:paraId="5FDA1734" w14:textId="530D3653" w:rsidR="00684AC4" w:rsidRDefault="00684AC4" w:rsidP="00B63772">
            <w:pPr>
              <w:pStyle w:val="TableBody8pt"/>
            </w:pPr>
            <w:r>
              <w:t>Prometheus</w:t>
            </w:r>
          </w:p>
        </w:tc>
        <w:tc>
          <w:tcPr>
            <w:tcW w:w="5010" w:type="dxa"/>
          </w:tcPr>
          <w:p w14:paraId="4CB90CB1" w14:textId="58E1F5A0" w:rsidR="00684AC4" w:rsidRDefault="00B9541F" w:rsidP="00B63772">
            <w:pPr>
              <w:pStyle w:val="TableBody8pt"/>
            </w:pPr>
            <w:r>
              <w:t>2.12.0</w:t>
            </w:r>
          </w:p>
        </w:tc>
      </w:tr>
      <w:tr w:rsidR="00684AC4" w:rsidRPr="005E4E70" w14:paraId="09D89DF2" w14:textId="77777777" w:rsidTr="00B63772">
        <w:tc>
          <w:tcPr>
            <w:tcW w:w="4950" w:type="dxa"/>
          </w:tcPr>
          <w:p w14:paraId="20FCF4C9" w14:textId="3CE9F0D5" w:rsidR="00684AC4" w:rsidRDefault="00684AC4" w:rsidP="00B63772">
            <w:pPr>
              <w:pStyle w:val="TableBody8pt"/>
            </w:pPr>
            <w:r>
              <w:t>Grafana</w:t>
            </w:r>
          </w:p>
        </w:tc>
        <w:tc>
          <w:tcPr>
            <w:tcW w:w="5010" w:type="dxa"/>
          </w:tcPr>
          <w:p w14:paraId="2347857C" w14:textId="1BC7BE73" w:rsidR="00684AC4" w:rsidRDefault="00B9541F" w:rsidP="00B63772">
            <w:pPr>
              <w:pStyle w:val="TableBody8pt"/>
            </w:pPr>
            <w:r>
              <w:t>5.4.3</w:t>
            </w:r>
          </w:p>
        </w:tc>
      </w:tr>
      <w:tr w:rsidR="00684AC4" w:rsidRPr="005E4E70" w14:paraId="02538402" w14:textId="77777777" w:rsidTr="00B63772">
        <w:tc>
          <w:tcPr>
            <w:tcW w:w="4950" w:type="dxa"/>
          </w:tcPr>
          <w:p w14:paraId="67842B8F" w14:textId="58FBF27A" w:rsidR="00684AC4" w:rsidRDefault="00684AC4" w:rsidP="00B63772">
            <w:pPr>
              <w:pStyle w:val="TableBody8pt"/>
            </w:pPr>
            <w:r>
              <w:t>Python</w:t>
            </w:r>
          </w:p>
        </w:tc>
        <w:tc>
          <w:tcPr>
            <w:tcW w:w="5010" w:type="dxa"/>
          </w:tcPr>
          <w:p w14:paraId="54880C7A" w14:textId="5492238A" w:rsidR="00684AC4" w:rsidRDefault="00684AC4" w:rsidP="00B63772">
            <w:pPr>
              <w:pStyle w:val="TableBody8pt"/>
            </w:pPr>
            <w:r>
              <w:t>3.6</w:t>
            </w:r>
          </w:p>
        </w:tc>
      </w:tr>
      <w:tr w:rsidR="00684AC4" w:rsidRPr="005E4E70" w14:paraId="45E1240E" w14:textId="77777777" w:rsidTr="00B63772">
        <w:tc>
          <w:tcPr>
            <w:tcW w:w="4950" w:type="dxa"/>
          </w:tcPr>
          <w:p w14:paraId="4BC53C19" w14:textId="6930F4B7" w:rsidR="00684AC4" w:rsidRDefault="00684AC4" w:rsidP="00B63772">
            <w:pPr>
              <w:pStyle w:val="TableBody8pt"/>
            </w:pPr>
            <w:r>
              <w:t>Ubuntu Linux</w:t>
            </w:r>
          </w:p>
        </w:tc>
        <w:tc>
          <w:tcPr>
            <w:tcW w:w="5010" w:type="dxa"/>
          </w:tcPr>
          <w:p w14:paraId="689F648B" w14:textId="16290333" w:rsidR="00684AC4" w:rsidRDefault="00684AC4" w:rsidP="00B63772">
            <w:pPr>
              <w:pStyle w:val="TableBody8pt"/>
            </w:pPr>
            <w:r>
              <w:t>18.04</w:t>
            </w:r>
          </w:p>
        </w:tc>
      </w:tr>
    </w:tbl>
    <w:p w14:paraId="6F970D05" w14:textId="77777777" w:rsidR="00684AC4" w:rsidRPr="006267AC" w:rsidRDefault="00684AC4" w:rsidP="006267AC"/>
    <w:p w14:paraId="61F39451" w14:textId="4F7901A4" w:rsidR="00D128C1" w:rsidRPr="005E4E70" w:rsidRDefault="00D128C1" w:rsidP="00BE74BC">
      <w:pPr>
        <w:pStyle w:val="Heading1"/>
      </w:pPr>
      <w:bookmarkStart w:id="72" w:name="_Toc23429824"/>
      <w:r w:rsidRPr="005E4E70">
        <w:t>Best practices and configuration guidance for the solution</w:t>
      </w:r>
      <w:bookmarkEnd w:id="72"/>
      <w:r w:rsidRPr="005E4E70">
        <w:t xml:space="preserve"> </w:t>
      </w:r>
    </w:p>
    <w:p w14:paraId="4D1537EE" w14:textId="7AB01094" w:rsidR="00C514AA" w:rsidRDefault="00877176" w:rsidP="00877176">
      <w:pPr>
        <w:pStyle w:val="BodyTextArial10pt"/>
      </w:pPr>
      <w:r>
        <w:t xml:space="preserve">The </w:t>
      </w:r>
      <w:r w:rsidR="00471119">
        <w:t xml:space="preserve">monitoring environment can be </w:t>
      </w:r>
      <w:proofErr w:type="spellStart"/>
      <w:r w:rsidR="00471119">
        <w:t>build</w:t>
      </w:r>
      <w:proofErr w:type="spellEnd"/>
      <w:r w:rsidR="00471119">
        <w:t xml:space="preserve"> on a separate physical server or virtual machine or as a fully containerized solution. The Customer Technology Center in </w:t>
      </w:r>
      <w:proofErr w:type="spellStart"/>
      <w:r w:rsidR="00471119">
        <w:t>Böblingen</w:t>
      </w:r>
      <w:proofErr w:type="spellEnd"/>
      <w:r w:rsidR="00471119">
        <w:t xml:space="preserve">, decided to deploy the monitoring environment as container. And the rest of the document will describe </w:t>
      </w:r>
      <w:proofErr w:type="gramStart"/>
      <w:r w:rsidR="00471119">
        <w:t>the this</w:t>
      </w:r>
      <w:proofErr w:type="gramEnd"/>
      <w:r w:rsidR="00471119">
        <w:t xml:space="preserve"> implementation approach. If you decide to deploy it as a virtual machine or physical server, then please consult the corresponding Prometheus und Grafana documentation. The following</w:t>
      </w:r>
      <w:r>
        <w:t xml:space="preserve"> components are required to build the </w:t>
      </w:r>
      <w:r w:rsidR="00471119">
        <w:t xml:space="preserve">containerized </w:t>
      </w:r>
      <w:r>
        <w:t>solution:</w:t>
      </w:r>
    </w:p>
    <w:p w14:paraId="4196862A" w14:textId="1BDD3E2E" w:rsidR="00877176" w:rsidRDefault="00877176" w:rsidP="00877176">
      <w:pPr>
        <w:pStyle w:val="BulletLevel1"/>
      </w:pPr>
      <w:r>
        <w:t xml:space="preserve">A </w:t>
      </w:r>
      <w:r w:rsidR="00053FCB">
        <w:t xml:space="preserve">Docker </w:t>
      </w:r>
      <w:r>
        <w:t>container run time environment</w:t>
      </w:r>
    </w:p>
    <w:p w14:paraId="1FF5B27D" w14:textId="0604A95F" w:rsidR="00877176" w:rsidRDefault="00877176" w:rsidP="00877176">
      <w:pPr>
        <w:pStyle w:val="BulletLevel1"/>
      </w:pPr>
      <w:r>
        <w:t>Prometheus container image</w:t>
      </w:r>
    </w:p>
    <w:p w14:paraId="6E0662AE" w14:textId="34C680E0" w:rsidR="00877176" w:rsidRDefault="00877176" w:rsidP="00877176">
      <w:pPr>
        <w:pStyle w:val="BulletLevel1"/>
      </w:pPr>
      <w:r>
        <w:t>Grafana container image</w:t>
      </w:r>
    </w:p>
    <w:p w14:paraId="7BE2543C" w14:textId="3E4AED9D" w:rsidR="00877176" w:rsidRDefault="00877176" w:rsidP="00877176">
      <w:pPr>
        <w:pStyle w:val="BulletLevel1"/>
      </w:pPr>
      <w:r>
        <w:t xml:space="preserve">SimpliVity Connector and </w:t>
      </w:r>
      <w:proofErr w:type="spellStart"/>
      <w:r>
        <w:t>CreateCredentials</w:t>
      </w:r>
      <w:proofErr w:type="spellEnd"/>
      <w:r>
        <w:t xml:space="preserve"> scripts</w:t>
      </w:r>
    </w:p>
    <w:p w14:paraId="1AC3645A" w14:textId="54ED9D92" w:rsidR="00053FCB" w:rsidRDefault="00053FCB" w:rsidP="00053FCB">
      <w:pPr>
        <w:pStyle w:val="BodyTextArial10pt"/>
      </w:pPr>
      <w:r>
        <w:t xml:space="preserve">We will assume that you do have a Docker container run time environment available and will describe the steps necessary to implement the SimpliVity monitoring environment as it is highlighted in </w:t>
      </w:r>
      <w:r>
        <w:fldChar w:fldCharType="begin"/>
      </w:r>
      <w:r>
        <w:instrText xml:space="preserve"> REF _Ref18161010 \h </w:instrText>
      </w:r>
      <w:r>
        <w:fldChar w:fldCharType="separate"/>
      </w:r>
      <w:r>
        <w:t xml:space="preserve">Figure </w:t>
      </w:r>
      <w:r>
        <w:rPr>
          <w:noProof/>
        </w:rPr>
        <w:t>2</w:t>
      </w:r>
      <w:r>
        <w:fldChar w:fldCharType="end"/>
      </w:r>
      <w:r>
        <w:t xml:space="preserve">. Each SimpliVity connector, Prometheus and Grafana will run as a separate container. </w:t>
      </w:r>
    </w:p>
    <w:p w14:paraId="57D07445" w14:textId="67F1ACFC" w:rsidR="00F167CF" w:rsidRDefault="00F167CF" w:rsidP="00F167CF">
      <w:pPr>
        <w:pStyle w:val="Heading3"/>
      </w:pPr>
      <w:r>
        <w:t>Application Network</w:t>
      </w:r>
    </w:p>
    <w:p w14:paraId="790A74F1" w14:textId="16CFFFFA" w:rsidR="00053FCB" w:rsidRDefault="00E84319" w:rsidP="00053FCB">
      <w:pPr>
        <w:pStyle w:val="BodyTextArial10pt"/>
      </w:pPr>
      <w:r>
        <w:t>The SimpliVity connector together with the Prometheu</w:t>
      </w:r>
      <w:r w:rsidR="00D61A4E">
        <w:t xml:space="preserve">s and Grafana container are building the monitoring app. It is best practice to limit container cross talk to the necessary minimum by running different apps on separate networks. Therefore, a </w:t>
      </w:r>
      <w:r w:rsidR="006D055E">
        <w:t xml:space="preserve">bridged </w:t>
      </w:r>
      <w:r w:rsidR="00D61A4E">
        <w:t xml:space="preserve">network for the monitoring app was created first: </w:t>
      </w:r>
    </w:p>
    <w:p w14:paraId="04CF8794" w14:textId="5B2593CC" w:rsidR="00D61A4E" w:rsidRDefault="00D61A4E" w:rsidP="00D61A4E">
      <w:pPr>
        <w:pStyle w:val="BodyTextArial10pt"/>
        <w:ind w:left="720"/>
      </w:pPr>
      <w:r w:rsidRPr="00E507E6">
        <w:rPr>
          <w:color w:val="002060"/>
        </w:rPr>
        <w:t xml:space="preserve"># </w:t>
      </w:r>
      <w:proofErr w:type="spellStart"/>
      <w:proofErr w:type="gramStart"/>
      <w:r w:rsidRPr="00E507E6">
        <w:rPr>
          <w:color w:val="002060"/>
        </w:rPr>
        <w:t>docker</w:t>
      </w:r>
      <w:proofErr w:type="spellEnd"/>
      <w:proofErr w:type="gramEnd"/>
      <w:r w:rsidRPr="00E507E6">
        <w:rPr>
          <w:color w:val="002060"/>
        </w:rPr>
        <w:t xml:space="preserve"> network create </w:t>
      </w:r>
      <w:proofErr w:type="spellStart"/>
      <w:r w:rsidRPr="00E507E6">
        <w:rPr>
          <w:color w:val="002060"/>
        </w:rPr>
        <w:t>svtmonitor</w:t>
      </w:r>
      <w:proofErr w:type="spellEnd"/>
    </w:p>
    <w:p w14:paraId="2890EECA" w14:textId="449BE92B" w:rsidR="00D61A4E" w:rsidRDefault="006D055E" w:rsidP="00D61A4E">
      <w:pPr>
        <w:pStyle w:val="BodyTextArial10pt"/>
      </w:pPr>
      <w:r w:rsidRPr="006D055E">
        <w:t xml:space="preserve">Each container that is part of the monitoring app will use this network. </w:t>
      </w:r>
    </w:p>
    <w:p w14:paraId="753EA913" w14:textId="77777777" w:rsidR="001E3CCD" w:rsidRDefault="001E3CCD" w:rsidP="001E3CCD">
      <w:pPr>
        <w:pStyle w:val="Heading3"/>
      </w:pPr>
      <w:r>
        <w:t>SimpliVity Credentials</w:t>
      </w:r>
    </w:p>
    <w:p w14:paraId="15C8EDC8" w14:textId="77777777" w:rsidR="00EC3B9A" w:rsidRDefault="00684AC4" w:rsidP="00E633B2">
      <w:pPr>
        <w:pStyle w:val="BodyTextArial10pt"/>
        <w:rPr>
          <w:ins w:id="73" w:author="Beha, Thomas" w:date="2019-10-31T16:04:00Z"/>
        </w:rPr>
      </w:pPr>
      <w:r>
        <w:t xml:space="preserve">A Python script (CreateCredentials.py) is used to create the necessary input parameter for the SimpliVity Connector. </w:t>
      </w:r>
      <w:r w:rsidR="006E57B9">
        <w:t>This script can run on any Python 3 system that does have the necessary Python packages (</w:t>
      </w:r>
      <w:proofErr w:type="spellStart"/>
      <w:r w:rsidR="006E57B9">
        <w:t>fernet</w:t>
      </w:r>
      <w:proofErr w:type="spellEnd"/>
      <w:r w:rsidR="006E57B9">
        <w:t xml:space="preserve">, </w:t>
      </w:r>
      <w:proofErr w:type="spellStart"/>
      <w:r w:rsidR="006E57B9">
        <w:t>getpass</w:t>
      </w:r>
      <w:proofErr w:type="spellEnd"/>
      <w:r w:rsidR="006E57B9">
        <w:t xml:space="preserve">, </w:t>
      </w:r>
      <w:proofErr w:type="spellStart"/>
      <w:proofErr w:type="gramStart"/>
      <w:r w:rsidR="006E57B9">
        <w:t>lxml</w:t>
      </w:r>
      <w:proofErr w:type="spellEnd"/>
      <w:proofErr w:type="gramEnd"/>
      <w:r w:rsidR="006E57B9">
        <w:t xml:space="preserve">) installed. </w:t>
      </w:r>
    </w:p>
    <w:p w14:paraId="13B2FC94" w14:textId="18C64A9B" w:rsidR="00EC3B9A" w:rsidRDefault="00EC3B9A">
      <w:pPr>
        <w:pStyle w:val="BodyTextArial10pt"/>
        <w:ind w:left="720"/>
        <w:rPr>
          <w:ins w:id="74" w:author="Beha, Thomas" w:date="2019-10-31T16:04:00Z"/>
        </w:rPr>
        <w:pPrChange w:id="75" w:author="Beha, Thomas" w:date="2019-10-31T16:05:00Z">
          <w:pPr>
            <w:pStyle w:val="BodyTextArial10pt"/>
          </w:pPr>
        </w:pPrChange>
      </w:pPr>
      <w:ins w:id="76" w:author="Beha, Thomas" w:date="2019-10-31T16:05:00Z">
        <w:r w:rsidRPr="00030E13">
          <w:rPr>
            <w:color w:val="002060"/>
          </w:rPr>
          <w:t>#</w:t>
        </w:r>
        <w:r>
          <w:rPr>
            <w:color w:val="002060"/>
          </w:rPr>
          <w:t xml:space="preserve"> </w:t>
        </w:r>
        <w:proofErr w:type="gramStart"/>
        <w:r>
          <w:rPr>
            <w:color w:val="002060"/>
          </w:rPr>
          <w:t>python</w:t>
        </w:r>
        <w:proofErr w:type="gramEnd"/>
        <w:r>
          <w:rPr>
            <w:color w:val="002060"/>
          </w:rPr>
          <w:t xml:space="preserve"> CreateCredentials.py </w:t>
        </w:r>
      </w:ins>
    </w:p>
    <w:p w14:paraId="72630B1E" w14:textId="5856C43B" w:rsidR="00F2177E" w:rsidRDefault="006E57B9" w:rsidP="00E633B2">
      <w:pPr>
        <w:pStyle w:val="BodyTextArial10pt"/>
      </w:pPr>
      <w:r>
        <w:t>The script will ask for the n</w:t>
      </w:r>
      <w:r w:rsidR="00F2177E">
        <w:t>ecessary input parameter:</w:t>
      </w:r>
    </w:p>
    <w:p w14:paraId="3C08E548" w14:textId="77777777" w:rsidR="00F2177E" w:rsidRDefault="00F2177E" w:rsidP="00F2177E">
      <w:pPr>
        <w:pStyle w:val="BodyTextArial10pt"/>
        <w:numPr>
          <w:ilvl w:val="0"/>
          <w:numId w:val="41"/>
        </w:numPr>
      </w:pPr>
      <w:r>
        <w:t xml:space="preserve">username and password credentials for connecting into the SimpliVity federation, </w:t>
      </w:r>
    </w:p>
    <w:p w14:paraId="3B0EFAB5" w14:textId="690AEFB1" w:rsidR="00F2177E" w:rsidRDefault="00F2177E" w:rsidP="00F2177E">
      <w:pPr>
        <w:pStyle w:val="BodyTextArial10pt"/>
        <w:numPr>
          <w:ilvl w:val="0"/>
          <w:numId w:val="41"/>
        </w:numPr>
      </w:pPr>
      <w:r>
        <w:t xml:space="preserve">the time range in seconds  </w:t>
      </w:r>
      <w:del w:id="77" w:author="Beha, Thomas" w:date="2019-10-31T13:08:00Z">
        <w:r w:rsidDel="00480F90">
          <w:delText>(i.e. the range</w:delText>
        </w:r>
      </w:del>
      <w:del w:id="78" w:author="Beha, Thomas" w:date="2019-10-31T13:07:00Z">
        <w:r w:rsidDel="00480F90">
          <w:delText xml:space="preserve"> </w:delText>
        </w:r>
      </w:del>
    </w:p>
    <w:p w14:paraId="69D9E826" w14:textId="1D26E322" w:rsidR="00684AC4" w:rsidRDefault="00F2177E" w:rsidP="00F2177E">
      <w:pPr>
        <w:pStyle w:val="BodyTextArial10pt"/>
        <w:numPr>
          <w:ilvl w:val="0"/>
          <w:numId w:val="41"/>
        </w:numPr>
      </w:pPr>
      <w:r>
        <w:t>resolution (SECONDS or MINUTES)</w:t>
      </w:r>
    </w:p>
    <w:p w14:paraId="1F190022" w14:textId="3D48A169" w:rsidR="00F2177E" w:rsidRDefault="00F2177E" w:rsidP="00F2177E">
      <w:pPr>
        <w:pStyle w:val="BodyTextArial10pt"/>
        <w:numPr>
          <w:ilvl w:val="0"/>
          <w:numId w:val="41"/>
        </w:numPr>
      </w:pPr>
      <w:r>
        <w:t>monitoring interval in seconds</w:t>
      </w:r>
    </w:p>
    <w:p w14:paraId="266520FF" w14:textId="3DA7DA4A" w:rsidR="00F2177E" w:rsidRDefault="00F2177E" w:rsidP="00F2177E">
      <w:pPr>
        <w:pStyle w:val="BodyTextArial10pt"/>
        <w:numPr>
          <w:ilvl w:val="0"/>
          <w:numId w:val="41"/>
        </w:numPr>
      </w:pPr>
      <w:proofErr w:type="spellStart"/>
      <w:r>
        <w:t>logfile</w:t>
      </w:r>
      <w:proofErr w:type="spellEnd"/>
      <w:r>
        <w:t xml:space="preserve"> name</w:t>
      </w:r>
    </w:p>
    <w:p w14:paraId="10AFA70A" w14:textId="0858E04C" w:rsidR="00F2177E" w:rsidRDefault="00F2177E" w:rsidP="00F2177E">
      <w:pPr>
        <w:pStyle w:val="BodyTextArial10pt"/>
        <w:numPr>
          <w:ilvl w:val="0"/>
          <w:numId w:val="41"/>
        </w:numPr>
      </w:pPr>
      <w:r>
        <w:t>http server port that should be used</w:t>
      </w:r>
    </w:p>
    <w:p w14:paraId="6B6E1070" w14:textId="2038BF8F" w:rsidR="00F2177E" w:rsidRDefault="00F2177E" w:rsidP="00F2177E">
      <w:pPr>
        <w:pStyle w:val="BodyTextArial10pt"/>
        <w:numPr>
          <w:ilvl w:val="0"/>
          <w:numId w:val="41"/>
        </w:numPr>
      </w:pPr>
      <w:r>
        <w:t>OVC IP address</w:t>
      </w:r>
    </w:p>
    <w:p w14:paraId="68DA77F4" w14:textId="7375C6CF" w:rsidR="00F2177E" w:rsidRDefault="00F2177E" w:rsidP="00F2177E">
      <w:pPr>
        <w:pStyle w:val="BodyTextArial10pt"/>
        <w:numPr>
          <w:ilvl w:val="0"/>
          <w:numId w:val="41"/>
        </w:numPr>
      </w:pPr>
      <w:r>
        <w:t xml:space="preserve">Filename </w:t>
      </w:r>
    </w:p>
    <w:p w14:paraId="6C04FE52" w14:textId="7C098F3C" w:rsidR="00480F90" w:rsidRPr="001E3CCD" w:rsidRDefault="00480F90" w:rsidP="00480F90">
      <w:pPr>
        <w:pStyle w:val="BodyTextLastArial10pt"/>
        <w:rPr>
          <w:ins w:id="79" w:author="Beha, Thomas" w:date="2019-10-31T13:12:00Z"/>
        </w:rPr>
      </w:pPr>
      <w:ins w:id="80" w:author="Beha, Thomas" w:date="2019-10-31T13:12:00Z">
        <w:r>
          <w:t>The connector will capture the data every monitoring interval for the given past time ra</w:t>
        </w:r>
        <w:r w:rsidR="00EC3B9A">
          <w:t xml:space="preserve">nge with the defined resolution and it </w:t>
        </w:r>
        <w:r>
          <w:t>will build an average of all available data points for the given time range.</w:t>
        </w:r>
        <w:r w:rsidR="00D16079">
          <w:t xml:space="preserve"> </w:t>
        </w:r>
      </w:ins>
    </w:p>
    <w:p w14:paraId="43BAE806" w14:textId="516E55A9" w:rsidR="00480F90" w:rsidRPr="001E3CCD" w:rsidRDefault="00B63772" w:rsidP="00480F90">
      <w:pPr>
        <w:pStyle w:val="BodyTextLastArial10pt"/>
        <w:rPr>
          <w:ins w:id="81" w:author="Beha, Thomas" w:date="2019-10-31T13:12:00Z"/>
        </w:rPr>
      </w:pPr>
      <w:r>
        <w:t xml:space="preserve">Two files (filename.xml and </w:t>
      </w:r>
      <w:proofErr w:type="spellStart"/>
      <w:r>
        <w:t>filename.key</w:t>
      </w:r>
      <w:proofErr w:type="spellEnd"/>
      <w:r>
        <w:t>) are the output of th</w:t>
      </w:r>
      <w:ins w:id="82" w:author="Beha, Thomas" w:date="2019-10-31T13:13:00Z">
        <w:r w:rsidR="00D16079">
          <w:t>e CreateCredentials.py</w:t>
        </w:r>
      </w:ins>
      <w:del w:id="83" w:author="Beha, Thomas" w:date="2019-10-31T13:13:00Z">
        <w:r w:rsidDel="00D16079">
          <w:delText>is</w:delText>
        </w:r>
      </w:del>
      <w:r>
        <w:t xml:space="preserve"> script. The first one, &lt;filename&gt;.xml (see</w:t>
      </w:r>
      <w:r w:rsidR="00C41DB4">
        <w:t xml:space="preserve"> page </w:t>
      </w:r>
      <w:r w:rsidR="00C41DB4">
        <w:fldChar w:fldCharType="begin"/>
      </w:r>
      <w:r w:rsidR="00C41DB4">
        <w:instrText xml:space="preserve"> PAGEREF _Ref18259705 \h </w:instrText>
      </w:r>
      <w:r w:rsidR="00C41DB4">
        <w:fldChar w:fldCharType="separate"/>
      </w:r>
      <w:r w:rsidR="00C41DB4">
        <w:rPr>
          <w:noProof/>
        </w:rPr>
        <w:t>10</w:t>
      </w:r>
      <w:r w:rsidR="00C41DB4">
        <w:fldChar w:fldCharType="end"/>
      </w:r>
      <w:r>
        <w:t xml:space="preserve">), contains the input parameter (username and password encrypted) for the SimpliVity connector. The other one, &lt;filename&gt;.key, provides the key that is needed to decrypt the encrypted username and password. </w:t>
      </w:r>
    </w:p>
    <w:p w14:paraId="64824930" w14:textId="60308510" w:rsidR="001E3CCD" w:rsidRPr="001E3CCD" w:rsidRDefault="001E3CCD" w:rsidP="001E3CCD">
      <w:pPr>
        <w:pStyle w:val="BodyTextLastArial10pt"/>
      </w:pPr>
    </w:p>
    <w:p w14:paraId="3519C49E" w14:textId="3898AA74" w:rsidR="00F167CF" w:rsidRDefault="00F167CF" w:rsidP="00F167CF">
      <w:pPr>
        <w:pStyle w:val="Heading3"/>
      </w:pPr>
      <w:r>
        <w:lastRenderedPageBreak/>
        <w:t>Container Images</w:t>
      </w:r>
    </w:p>
    <w:p w14:paraId="2C4CFE2C" w14:textId="55868F89" w:rsidR="006D055E" w:rsidRDefault="006D055E" w:rsidP="00D61A4E">
      <w:pPr>
        <w:pStyle w:val="BodyTextArial10pt"/>
      </w:pPr>
      <w:r>
        <w:t>Next,</w:t>
      </w:r>
      <w:r w:rsidR="00684AC4">
        <w:t xml:space="preserve"> the official Prometheus, </w:t>
      </w:r>
      <w:r>
        <w:t xml:space="preserve">Grafana </w:t>
      </w:r>
      <w:r w:rsidR="00684AC4">
        <w:t xml:space="preserve">and Ubuntu </w:t>
      </w:r>
      <w:r>
        <w:t xml:space="preserve">images </w:t>
      </w:r>
      <w:r w:rsidR="00DF5B96">
        <w:t xml:space="preserve">need to be pulled </w:t>
      </w:r>
      <w:r>
        <w:t>from the Docker hub:</w:t>
      </w:r>
    </w:p>
    <w:p w14:paraId="2EA2A7E3" w14:textId="54589FA6" w:rsidR="006D055E" w:rsidRDefault="006D055E" w:rsidP="006D055E">
      <w:pPr>
        <w:pStyle w:val="BodyTextArial10pt"/>
        <w:ind w:left="720"/>
      </w:pPr>
      <w:r w:rsidRPr="00030E13">
        <w:rPr>
          <w:color w:val="002060"/>
        </w:rPr>
        <w:t xml:space="preserve"># </w:t>
      </w:r>
      <w:proofErr w:type="spellStart"/>
      <w:proofErr w:type="gramStart"/>
      <w:r w:rsidRPr="00030E13">
        <w:rPr>
          <w:color w:val="002060"/>
        </w:rPr>
        <w:t>docker</w:t>
      </w:r>
      <w:proofErr w:type="spellEnd"/>
      <w:proofErr w:type="gramEnd"/>
      <w:r w:rsidRPr="00030E13">
        <w:rPr>
          <w:color w:val="002060"/>
        </w:rPr>
        <w:t xml:space="preserve"> pull prom/Prometheu</w:t>
      </w:r>
      <w:r>
        <w:t>s</w:t>
      </w:r>
    </w:p>
    <w:p w14:paraId="0988B617" w14:textId="66F18443" w:rsidR="006D055E" w:rsidRDefault="006D055E" w:rsidP="006D055E">
      <w:pPr>
        <w:pStyle w:val="BodyTextArial10pt"/>
        <w:ind w:left="720"/>
      </w:pPr>
      <w:r w:rsidRPr="00030E13">
        <w:rPr>
          <w:color w:val="002060"/>
        </w:rPr>
        <w:t xml:space="preserve"># </w:t>
      </w:r>
      <w:proofErr w:type="spellStart"/>
      <w:proofErr w:type="gramStart"/>
      <w:r w:rsidRPr="00030E13">
        <w:rPr>
          <w:color w:val="002060"/>
        </w:rPr>
        <w:t>docker</w:t>
      </w:r>
      <w:proofErr w:type="spellEnd"/>
      <w:proofErr w:type="gramEnd"/>
      <w:r w:rsidRPr="00030E13">
        <w:rPr>
          <w:color w:val="002060"/>
        </w:rPr>
        <w:t xml:space="preserve"> pull </w:t>
      </w:r>
      <w:proofErr w:type="spellStart"/>
      <w:r w:rsidRPr="00030E13">
        <w:rPr>
          <w:color w:val="002060"/>
        </w:rPr>
        <w:t>grafana</w:t>
      </w:r>
      <w:proofErr w:type="spellEnd"/>
      <w:r w:rsidRPr="00030E13">
        <w:rPr>
          <w:color w:val="002060"/>
        </w:rPr>
        <w:t>/</w:t>
      </w:r>
      <w:proofErr w:type="spellStart"/>
      <w:r w:rsidRPr="00030E13">
        <w:rPr>
          <w:color w:val="002060"/>
        </w:rPr>
        <w:t>grafana</w:t>
      </w:r>
      <w:proofErr w:type="spellEnd"/>
    </w:p>
    <w:p w14:paraId="46B27105" w14:textId="46A6AD8C" w:rsidR="00684AC4" w:rsidRPr="006D055E" w:rsidRDefault="00684AC4" w:rsidP="006D055E">
      <w:pPr>
        <w:pStyle w:val="BodyTextArial10pt"/>
        <w:ind w:left="720"/>
      </w:pPr>
      <w:r w:rsidRPr="00030E13">
        <w:rPr>
          <w:color w:val="002060"/>
        </w:rPr>
        <w:t xml:space="preserve"># </w:t>
      </w:r>
      <w:proofErr w:type="spellStart"/>
      <w:proofErr w:type="gramStart"/>
      <w:r w:rsidRPr="00030E13">
        <w:rPr>
          <w:color w:val="002060"/>
        </w:rPr>
        <w:t>docker</w:t>
      </w:r>
      <w:proofErr w:type="spellEnd"/>
      <w:proofErr w:type="gramEnd"/>
      <w:r w:rsidRPr="00030E13">
        <w:rPr>
          <w:color w:val="002060"/>
        </w:rPr>
        <w:t xml:space="preserve"> pull </w:t>
      </w:r>
      <w:proofErr w:type="spellStart"/>
      <w:r w:rsidRPr="00030E13">
        <w:rPr>
          <w:color w:val="002060"/>
        </w:rPr>
        <w:t>ubuntu</w:t>
      </w:r>
      <w:proofErr w:type="spellEnd"/>
    </w:p>
    <w:p w14:paraId="65C8B0C3" w14:textId="151BCE0A" w:rsidR="009264F2" w:rsidRDefault="009264F2" w:rsidP="00053FCB">
      <w:pPr>
        <w:pStyle w:val="BodyTextArial10pt"/>
      </w:pPr>
      <w:r>
        <w:t xml:space="preserve">The SimpliVity connector </w:t>
      </w:r>
      <w:proofErr w:type="spellStart"/>
      <w:r>
        <w:t>docker</w:t>
      </w:r>
      <w:proofErr w:type="spellEnd"/>
      <w:r>
        <w:t xml:space="preserve"> image is based on an Ubuntu image where Python with the necessary packages is installed. Additionally, the SimpliVity Connector script together with the input files are copied into the image and the script itself is started, once the SimpliVity connector container is booted. </w:t>
      </w:r>
    </w:p>
    <w:p w14:paraId="66BC0E5A" w14:textId="3904D38D" w:rsidR="009264F2" w:rsidRDefault="009264F2" w:rsidP="00053FCB">
      <w:pPr>
        <w:pStyle w:val="BodyTextArial10pt"/>
      </w:pPr>
      <w:r>
        <w:t xml:space="preserve">We decided to have separate container for each </w:t>
      </w:r>
      <w:r w:rsidR="00485998">
        <w:t xml:space="preserve">monitored SimpliVity </w:t>
      </w:r>
      <w:r>
        <w:t xml:space="preserve">federation, since we do use different credentials on each federation. </w:t>
      </w:r>
      <w:r w:rsidR="00485998">
        <w:t xml:space="preserve">Each container was built using a </w:t>
      </w:r>
      <w:proofErr w:type="spellStart"/>
      <w:r w:rsidR="00485998">
        <w:t>dockerfile</w:t>
      </w:r>
      <w:proofErr w:type="spellEnd"/>
      <w:r w:rsidR="00485998">
        <w:t xml:space="preserve"> </w:t>
      </w:r>
      <w:r w:rsidR="00517C54">
        <w:t>(see</w:t>
      </w:r>
      <w:r w:rsidR="00FA30BE">
        <w:t xml:space="preserve"> </w:t>
      </w:r>
      <w:r w:rsidR="00030E13">
        <w:fldChar w:fldCharType="begin"/>
      </w:r>
      <w:r w:rsidR="00030E13">
        <w:instrText xml:space="preserve"> REF _Ref18263231 \h </w:instrText>
      </w:r>
      <w:r w:rsidR="00030E13">
        <w:fldChar w:fldCharType="separate"/>
      </w:r>
      <w:r w:rsidR="00030E13">
        <w:t xml:space="preserve">Appendix A: SimpliVity Connector - </w:t>
      </w:r>
      <w:proofErr w:type="spellStart"/>
      <w:r w:rsidR="00030E13">
        <w:t>Dockerfile</w:t>
      </w:r>
      <w:proofErr w:type="spellEnd"/>
      <w:r w:rsidR="00030E13">
        <w:fldChar w:fldCharType="end"/>
      </w:r>
      <w:r w:rsidR="00CF6A02">
        <w:t>)</w:t>
      </w:r>
      <w:r w:rsidR="00FA30BE">
        <w:t xml:space="preserve"> </w:t>
      </w:r>
      <w:r w:rsidR="00485998">
        <w:t>were the only difference are the provided input files (&lt;filename&gt;.xml and &lt;filename&gt;.key). The following command</w:t>
      </w:r>
      <w:r w:rsidR="003B2DF8">
        <w:t>s were</w:t>
      </w:r>
      <w:r w:rsidR="00485998">
        <w:t xml:space="preserve"> used to create the SimpliVity connector image</w:t>
      </w:r>
      <w:r w:rsidR="00223569">
        <w:t xml:space="preserve">s for the CTC SimpliVity </w:t>
      </w:r>
      <w:r w:rsidR="003B2DF8">
        <w:t>demo federation and the CTC Infrastructure federation:</w:t>
      </w:r>
    </w:p>
    <w:p w14:paraId="6149D2A0" w14:textId="7363D7F2" w:rsidR="00485998" w:rsidRPr="00030E13" w:rsidRDefault="00223569" w:rsidP="00485998">
      <w:pPr>
        <w:pStyle w:val="BodyTextArial10pt"/>
        <w:ind w:left="720"/>
        <w:rPr>
          <w:color w:val="002060"/>
        </w:rPr>
      </w:pPr>
      <w:r w:rsidRPr="00030E13">
        <w:rPr>
          <w:color w:val="002060"/>
        </w:rPr>
        <w:t xml:space="preserve"># </w:t>
      </w:r>
      <w:proofErr w:type="spellStart"/>
      <w:proofErr w:type="gramStart"/>
      <w:r w:rsidRPr="00030E13">
        <w:rPr>
          <w:color w:val="002060"/>
        </w:rPr>
        <w:t>docker</w:t>
      </w:r>
      <w:proofErr w:type="spellEnd"/>
      <w:proofErr w:type="gramEnd"/>
      <w:r w:rsidRPr="00030E13">
        <w:rPr>
          <w:color w:val="002060"/>
        </w:rPr>
        <w:t xml:space="preserve"> build –t </w:t>
      </w:r>
      <w:proofErr w:type="spellStart"/>
      <w:r w:rsidRPr="00030E13">
        <w:rPr>
          <w:color w:val="002060"/>
        </w:rPr>
        <w:t>svtdemo</w:t>
      </w:r>
      <w:proofErr w:type="spellEnd"/>
      <w:r w:rsidR="00485998" w:rsidRPr="00030E13">
        <w:rPr>
          <w:color w:val="002060"/>
        </w:rPr>
        <w:t xml:space="preserve"> –f </w:t>
      </w:r>
      <w:proofErr w:type="spellStart"/>
      <w:r w:rsidR="00485998" w:rsidRPr="00030E13">
        <w:rPr>
          <w:color w:val="002060"/>
        </w:rPr>
        <w:t>svtconnect.dockerfile</w:t>
      </w:r>
      <w:proofErr w:type="spellEnd"/>
      <w:r w:rsidR="00265CD2" w:rsidRPr="00030E13">
        <w:rPr>
          <w:color w:val="002060"/>
        </w:rPr>
        <w:t xml:space="preserve"> .</w:t>
      </w:r>
    </w:p>
    <w:p w14:paraId="0EA3EFD7" w14:textId="58605141" w:rsidR="00223569" w:rsidRPr="00030E13" w:rsidRDefault="00223569" w:rsidP="00223569">
      <w:pPr>
        <w:pStyle w:val="BodyTextArial10pt"/>
        <w:ind w:left="720"/>
        <w:rPr>
          <w:color w:val="002060"/>
        </w:rPr>
      </w:pPr>
      <w:r w:rsidRPr="00030E13">
        <w:rPr>
          <w:color w:val="002060"/>
        </w:rPr>
        <w:t xml:space="preserve"># </w:t>
      </w:r>
      <w:proofErr w:type="spellStart"/>
      <w:proofErr w:type="gramStart"/>
      <w:r w:rsidRPr="00030E13">
        <w:rPr>
          <w:color w:val="002060"/>
        </w:rPr>
        <w:t>docker</w:t>
      </w:r>
      <w:proofErr w:type="spellEnd"/>
      <w:proofErr w:type="gramEnd"/>
      <w:r w:rsidRPr="00030E13">
        <w:rPr>
          <w:color w:val="002060"/>
        </w:rPr>
        <w:t xml:space="preserve"> build –t infrastructure –f </w:t>
      </w:r>
      <w:proofErr w:type="spellStart"/>
      <w:r w:rsidRPr="00030E13">
        <w:rPr>
          <w:color w:val="002060"/>
        </w:rPr>
        <w:t>infrastructure.dockerfile</w:t>
      </w:r>
      <w:proofErr w:type="spellEnd"/>
      <w:r w:rsidR="00265CD2" w:rsidRPr="00030E13">
        <w:rPr>
          <w:color w:val="002060"/>
        </w:rPr>
        <w:t xml:space="preserve"> .</w:t>
      </w:r>
    </w:p>
    <w:p w14:paraId="0CC17C6D" w14:textId="6D8C050E" w:rsidR="00223569" w:rsidRDefault="00223569" w:rsidP="00223569">
      <w:pPr>
        <w:pStyle w:val="BodyTextArial10pt"/>
      </w:pPr>
      <w:r>
        <w:t xml:space="preserve">The only difference between the two </w:t>
      </w:r>
      <w:proofErr w:type="spellStart"/>
      <w:r>
        <w:t>dockerfiles</w:t>
      </w:r>
      <w:proofErr w:type="spellEnd"/>
      <w:r>
        <w:t xml:space="preserve"> </w:t>
      </w:r>
      <w:proofErr w:type="spellStart"/>
      <w:r>
        <w:t>svtconnect.dockerfile</w:t>
      </w:r>
      <w:proofErr w:type="spellEnd"/>
      <w:r>
        <w:t xml:space="preserve"> and </w:t>
      </w:r>
      <w:proofErr w:type="spellStart"/>
      <w:r>
        <w:t>infrastructure.dockerfile</w:t>
      </w:r>
      <w:proofErr w:type="spellEnd"/>
      <w:r>
        <w:t xml:space="preserve"> are the different connector </w:t>
      </w:r>
      <w:proofErr w:type="spellStart"/>
      <w:r>
        <w:t>inputfiles</w:t>
      </w:r>
      <w:proofErr w:type="spellEnd"/>
      <w:r>
        <w:t xml:space="preserve"> (*.key and *.xml) for the two federation. </w:t>
      </w:r>
      <w:r w:rsidR="003B2DF8">
        <w:t>As a result, we do have now a separate connector image for each federation we wanted to monitor.</w:t>
      </w:r>
    </w:p>
    <w:p w14:paraId="0B9FD80E" w14:textId="5F321ABB" w:rsidR="00DF5B96" w:rsidRDefault="009264F2" w:rsidP="00053FCB">
      <w:pPr>
        <w:pStyle w:val="BodyTextArial10pt"/>
      </w:pPr>
      <w:r>
        <w:t xml:space="preserve"> </w:t>
      </w:r>
    </w:p>
    <w:p w14:paraId="0E3048EA" w14:textId="12924248" w:rsidR="00DF5B96" w:rsidRDefault="00F167CF" w:rsidP="00F167CF">
      <w:pPr>
        <w:pStyle w:val="Heading3"/>
      </w:pPr>
      <w:r>
        <w:t xml:space="preserve">Prometheus Configuration File </w:t>
      </w:r>
    </w:p>
    <w:p w14:paraId="6A34C566" w14:textId="07056B86" w:rsidR="0022452D" w:rsidRDefault="00C41DB4" w:rsidP="00053FCB">
      <w:pPr>
        <w:pStyle w:val="BodyTextArial10pt"/>
      </w:pPr>
      <w:r>
        <w:t>The Prometheus configuration file contains entries for every single p</w:t>
      </w:r>
      <w:r w:rsidR="0022452D">
        <w:t xml:space="preserve">rocess or service that should be monitored. In our case, we do have a separate entry for each SimpliVity federation that should be monitored. </w:t>
      </w:r>
      <w:r w:rsidR="00B07E9C">
        <w:t xml:space="preserve">The entry </w:t>
      </w:r>
      <w:r w:rsidR="0022452D">
        <w:t>for the SimpliVity demo environment of the CTC</w:t>
      </w:r>
      <w:r w:rsidR="008C10EA">
        <w:t xml:space="preserve"> looks like</w:t>
      </w:r>
      <w:r w:rsidR="0022452D">
        <w:t>:</w:t>
      </w:r>
    </w:p>
    <w:p w14:paraId="3AF1008F" w14:textId="77777777" w:rsidR="0022452D" w:rsidRPr="0022452D" w:rsidRDefault="0022452D" w:rsidP="0022452D">
      <w:pPr>
        <w:shd w:val="clear" w:color="auto" w:fill="FFFFFF"/>
        <w:spacing w:line="285" w:lineRule="atLeast"/>
        <w:ind w:left="720"/>
        <w:rPr>
          <w:rFonts w:ascii="Consolas" w:hAnsi="Consolas"/>
          <w:color w:val="000000"/>
          <w:sz w:val="21"/>
          <w:szCs w:val="21"/>
        </w:rPr>
      </w:pPr>
      <w:r w:rsidRPr="0022452D">
        <w:rPr>
          <w:rFonts w:ascii="Consolas" w:hAnsi="Consolas"/>
          <w:color w:val="000000"/>
          <w:sz w:val="21"/>
          <w:szCs w:val="21"/>
        </w:rPr>
        <w:t xml:space="preserve">- </w:t>
      </w:r>
      <w:proofErr w:type="spellStart"/>
      <w:r w:rsidRPr="0022452D">
        <w:rPr>
          <w:rFonts w:ascii="Consolas" w:hAnsi="Consolas"/>
          <w:color w:val="800000"/>
          <w:sz w:val="21"/>
          <w:szCs w:val="21"/>
        </w:rPr>
        <w:t>job_name</w:t>
      </w:r>
      <w:proofErr w:type="spellEnd"/>
      <w:r w:rsidRPr="0022452D">
        <w:rPr>
          <w:rFonts w:ascii="Consolas" w:hAnsi="Consolas"/>
          <w:color w:val="000000"/>
          <w:sz w:val="21"/>
          <w:szCs w:val="21"/>
        </w:rPr>
        <w:t xml:space="preserve">: </w:t>
      </w:r>
      <w:proofErr w:type="spellStart"/>
      <w:r w:rsidRPr="0022452D">
        <w:rPr>
          <w:rFonts w:ascii="Consolas" w:hAnsi="Consolas"/>
          <w:color w:val="0000FF"/>
          <w:sz w:val="21"/>
          <w:szCs w:val="21"/>
        </w:rPr>
        <w:t>simpliVity</w:t>
      </w:r>
      <w:proofErr w:type="spellEnd"/>
    </w:p>
    <w:p w14:paraId="4AAF2E89" w14:textId="77777777" w:rsidR="0022452D" w:rsidRPr="0022452D" w:rsidRDefault="0022452D" w:rsidP="0022452D">
      <w:pPr>
        <w:shd w:val="clear" w:color="auto" w:fill="FFFFFF"/>
        <w:spacing w:line="285" w:lineRule="atLeast"/>
        <w:ind w:left="720"/>
        <w:rPr>
          <w:rFonts w:ascii="Consolas" w:hAnsi="Consolas"/>
          <w:color w:val="000000"/>
          <w:sz w:val="21"/>
          <w:szCs w:val="21"/>
        </w:rPr>
      </w:pPr>
      <w:r w:rsidRPr="0022452D">
        <w:rPr>
          <w:rFonts w:ascii="Consolas" w:hAnsi="Consolas"/>
          <w:color w:val="000000"/>
          <w:sz w:val="21"/>
          <w:szCs w:val="21"/>
        </w:rPr>
        <w:t xml:space="preserve">  </w:t>
      </w:r>
      <w:proofErr w:type="spellStart"/>
      <w:r w:rsidRPr="0022452D">
        <w:rPr>
          <w:rFonts w:ascii="Consolas" w:hAnsi="Consolas"/>
          <w:color w:val="800000"/>
          <w:sz w:val="21"/>
          <w:szCs w:val="21"/>
        </w:rPr>
        <w:t>honor_timestamps</w:t>
      </w:r>
      <w:proofErr w:type="spellEnd"/>
      <w:r w:rsidRPr="0022452D">
        <w:rPr>
          <w:rFonts w:ascii="Consolas" w:hAnsi="Consolas"/>
          <w:color w:val="000000"/>
          <w:sz w:val="21"/>
          <w:szCs w:val="21"/>
        </w:rPr>
        <w:t xml:space="preserve">: </w:t>
      </w:r>
      <w:r w:rsidRPr="0022452D">
        <w:rPr>
          <w:rFonts w:ascii="Consolas" w:hAnsi="Consolas"/>
          <w:color w:val="0000FF"/>
          <w:sz w:val="21"/>
          <w:szCs w:val="21"/>
        </w:rPr>
        <w:t>true</w:t>
      </w:r>
    </w:p>
    <w:p w14:paraId="3D992DA3" w14:textId="77777777" w:rsidR="0022452D" w:rsidRPr="0022452D" w:rsidRDefault="0022452D" w:rsidP="0022452D">
      <w:pPr>
        <w:shd w:val="clear" w:color="auto" w:fill="FFFFFF"/>
        <w:spacing w:line="285" w:lineRule="atLeast"/>
        <w:ind w:left="720"/>
        <w:rPr>
          <w:rFonts w:ascii="Consolas" w:hAnsi="Consolas"/>
          <w:color w:val="000000"/>
          <w:sz w:val="21"/>
          <w:szCs w:val="21"/>
        </w:rPr>
      </w:pPr>
      <w:r w:rsidRPr="0022452D">
        <w:rPr>
          <w:rFonts w:ascii="Consolas" w:hAnsi="Consolas"/>
          <w:color w:val="000000"/>
          <w:sz w:val="21"/>
          <w:szCs w:val="21"/>
        </w:rPr>
        <w:t xml:space="preserve">  </w:t>
      </w:r>
      <w:proofErr w:type="spellStart"/>
      <w:r w:rsidRPr="0022452D">
        <w:rPr>
          <w:rFonts w:ascii="Consolas" w:hAnsi="Consolas"/>
          <w:color w:val="800000"/>
          <w:sz w:val="21"/>
          <w:szCs w:val="21"/>
        </w:rPr>
        <w:t>scrape_interval</w:t>
      </w:r>
      <w:proofErr w:type="spellEnd"/>
      <w:r w:rsidRPr="0022452D">
        <w:rPr>
          <w:rFonts w:ascii="Consolas" w:hAnsi="Consolas"/>
          <w:color w:val="000000"/>
          <w:sz w:val="21"/>
          <w:szCs w:val="21"/>
        </w:rPr>
        <w:t xml:space="preserve">: </w:t>
      </w:r>
      <w:r w:rsidRPr="0022452D">
        <w:rPr>
          <w:rFonts w:ascii="Consolas" w:hAnsi="Consolas"/>
          <w:color w:val="0000FF"/>
          <w:sz w:val="21"/>
          <w:szCs w:val="21"/>
        </w:rPr>
        <w:t>20s</w:t>
      </w:r>
    </w:p>
    <w:p w14:paraId="3878A753" w14:textId="77777777" w:rsidR="0022452D" w:rsidRPr="0022452D" w:rsidRDefault="0022452D" w:rsidP="0022452D">
      <w:pPr>
        <w:shd w:val="clear" w:color="auto" w:fill="FFFFFF"/>
        <w:spacing w:line="285" w:lineRule="atLeast"/>
        <w:ind w:left="720"/>
        <w:rPr>
          <w:rFonts w:ascii="Consolas" w:hAnsi="Consolas"/>
          <w:color w:val="000000"/>
          <w:sz w:val="21"/>
          <w:szCs w:val="21"/>
        </w:rPr>
      </w:pPr>
      <w:r w:rsidRPr="0022452D">
        <w:rPr>
          <w:rFonts w:ascii="Consolas" w:hAnsi="Consolas"/>
          <w:color w:val="000000"/>
          <w:sz w:val="21"/>
          <w:szCs w:val="21"/>
        </w:rPr>
        <w:t xml:space="preserve">  </w:t>
      </w:r>
      <w:proofErr w:type="spellStart"/>
      <w:r w:rsidRPr="0022452D">
        <w:rPr>
          <w:rFonts w:ascii="Consolas" w:hAnsi="Consolas"/>
          <w:color w:val="800000"/>
          <w:sz w:val="21"/>
          <w:szCs w:val="21"/>
        </w:rPr>
        <w:t>scrape_timeout</w:t>
      </w:r>
      <w:proofErr w:type="spellEnd"/>
      <w:r w:rsidRPr="0022452D">
        <w:rPr>
          <w:rFonts w:ascii="Consolas" w:hAnsi="Consolas"/>
          <w:color w:val="000000"/>
          <w:sz w:val="21"/>
          <w:szCs w:val="21"/>
        </w:rPr>
        <w:t xml:space="preserve">: </w:t>
      </w:r>
      <w:r w:rsidRPr="0022452D">
        <w:rPr>
          <w:rFonts w:ascii="Consolas" w:hAnsi="Consolas"/>
          <w:color w:val="0000FF"/>
          <w:sz w:val="21"/>
          <w:szCs w:val="21"/>
        </w:rPr>
        <w:t>10s</w:t>
      </w:r>
    </w:p>
    <w:p w14:paraId="07B7DE38" w14:textId="77777777" w:rsidR="0022452D" w:rsidRPr="0022452D" w:rsidRDefault="0022452D" w:rsidP="0022452D">
      <w:pPr>
        <w:shd w:val="clear" w:color="auto" w:fill="FFFFFF"/>
        <w:spacing w:line="285" w:lineRule="atLeast"/>
        <w:ind w:left="720"/>
        <w:rPr>
          <w:rFonts w:ascii="Consolas" w:hAnsi="Consolas"/>
          <w:color w:val="000000"/>
          <w:sz w:val="21"/>
          <w:szCs w:val="21"/>
        </w:rPr>
      </w:pPr>
      <w:r w:rsidRPr="0022452D">
        <w:rPr>
          <w:rFonts w:ascii="Consolas" w:hAnsi="Consolas"/>
          <w:color w:val="000000"/>
          <w:sz w:val="21"/>
          <w:szCs w:val="21"/>
        </w:rPr>
        <w:t xml:space="preserve">  </w:t>
      </w:r>
      <w:proofErr w:type="spellStart"/>
      <w:r w:rsidRPr="0022452D">
        <w:rPr>
          <w:rFonts w:ascii="Consolas" w:hAnsi="Consolas"/>
          <w:color w:val="800000"/>
          <w:sz w:val="21"/>
          <w:szCs w:val="21"/>
        </w:rPr>
        <w:t>metrics_path</w:t>
      </w:r>
      <w:proofErr w:type="spellEnd"/>
      <w:r w:rsidRPr="0022452D">
        <w:rPr>
          <w:rFonts w:ascii="Consolas" w:hAnsi="Consolas"/>
          <w:color w:val="000000"/>
          <w:sz w:val="21"/>
          <w:szCs w:val="21"/>
        </w:rPr>
        <w:t xml:space="preserve">: </w:t>
      </w:r>
      <w:r w:rsidRPr="0022452D">
        <w:rPr>
          <w:rFonts w:ascii="Consolas" w:hAnsi="Consolas"/>
          <w:color w:val="0000FF"/>
          <w:sz w:val="21"/>
          <w:szCs w:val="21"/>
        </w:rPr>
        <w:t>/metrics</w:t>
      </w:r>
    </w:p>
    <w:p w14:paraId="33D4AD43" w14:textId="77777777" w:rsidR="0022452D" w:rsidRPr="0022452D" w:rsidRDefault="0022452D" w:rsidP="0022452D">
      <w:pPr>
        <w:shd w:val="clear" w:color="auto" w:fill="FFFFFF"/>
        <w:spacing w:line="285" w:lineRule="atLeast"/>
        <w:ind w:left="720"/>
        <w:rPr>
          <w:rFonts w:ascii="Consolas" w:hAnsi="Consolas"/>
          <w:color w:val="000000"/>
          <w:sz w:val="21"/>
          <w:szCs w:val="21"/>
        </w:rPr>
      </w:pPr>
      <w:r w:rsidRPr="0022452D">
        <w:rPr>
          <w:rFonts w:ascii="Consolas" w:hAnsi="Consolas"/>
          <w:color w:val="000000"/>
          <w:sz w:val="21"/>
          <w:szCs w:val="21"/>
        </w:rPr>
        <w:t xml:space="preserve">  </w:t>
      </w:r>
      <w:proofErr w:type="spellStart"/>
      <w:r w:rsidRPr="0022452D">
        <w:rPr>
          <w:rFonts w:ascii="Consolas" w:hAnsi="Consolas"/>
          <w:color w:val="800000"/>
          <w:sz w:val="21"/>
          <w:szCs w:val="21"/>
        </w:rPr>
        <w:t>static_configs</w:t>
      </w:r>
      <w:proofErr w:type="spellEnd"/>
      <w:r w:rsidRPr="0022452D">
        <w:rPr>
          <w:rFonts w:ascii="Consolas" w:hAnsi="Consolas"/>
          <w:color w:val="000000"/>
          <w:sz w:val="21"/>
          <w:szCs w:val="21"/>
        </w:rPr>
        <w:t>:</w:t>
      </w:r>
    </w:p>
    <w:p w14:paraId="0107AF8C" w14:textId="77777777" w:rsidR="0022452D" w:rsidRPr="0022452D" w:rsidRDefault="0022452D" w:rsidP="0022452D">
      <w:pPr>
        <w:shd w:val="clear" w:color="auto" w:fill="FFFFFF"/>
        <w:spacing w:line="285" w:lineRule="atLeast"/>
        <w:ind w:left="720"/>
        <w:rPr>
          <w:rFonts w:ascii="Consolas" w:hAnsi="Consolas"/>
          <w:color w:val="000000"/>
          <w:sz w:val="21"/>
          <w:szCs w:val="21"/>
        </w:rPr>
      </w:pPr>
      <w:r w:rsidRPr="0022452D">
        <w:rPr>
          <w:rFonts w:ascii="Consolas" w:hAnsi="Consolas"/>
          <w:color w:val="000000"/>
          <w:sz w:val="21"/>
          <w:szCs w:val="21"/>
        </w:rPr>
        <w:t xml:space="preserve">      - </w:t>
      </w:r>
      <w:proofErr w:type="gramStart"/>
      <w:r w:rsidRPr="0022452D">
        <w:rPr>
          <w:rFonts w:ascii="Consolas" w:hAnsi="Consolas"/>
          <w:color w:val="800000"/>
          <w:sz w:val="21"/>
          <w:szCs w:val="21"/>
        </w:rPr>
        <w:t>targets</w:t>
      </w:r>
      <w:proofErr w:type="gramEnd"/>
      <w:r w:rsidRPr="0022452D">
        <w:rPr>
          <w:rFonts w:ascii="Consolas" w:hAnsi="Consolas"/>
          <w:color w:val="000000"/>
          <w:sz w:val="21"/>
          <w:szCs w:val="21"/>
        </w:rPr>
        <w:t>: [</w:t>
      </w:r>
      <w:r w:rsidRPr="0022452D">
        <w:rPr>
          <w:rFonts w:ascii="Consolas" w:hAnsi="Consolas"/>
          <w:color w:val="0000FF"/>
          <w:sz w:val="21"/>
          <w:szCs w:val="21"/>
        </w:rPr>
        <w:t>'simplivity:9091'</w:t>
      </w:r>
      <w:r w:rsidRPr="0022452D">
        <w:rPr>
          <w:rFonts w:ascii="Consolas" w:hAnsi="Consolas"/>
          <w:color w:val="000000"/>
          <w:sz w:val="21"/>
          <w:szCs w:val="21"/>
        </w:rPr>
        <w:t>]</w:t>
      </w:r>
    </w:p>
    <w:p w14:paraId="2FABE24D" w14:textId="77777777" w:rsidR="0022452D" w:rsidRDefault="0022452D" w:rsidP="0022452D">
      <w:pPr>
        <w:pStyle w:val="BodyTextArial10pt"/>
        <w:ind w:left="720"/>
      </w:pPr>
    </w:p>
    <w:p w14:paraId="5A6BD9D3" w14:textId="69C89350" w:rsidR="006D055E" w:rsidRPr="009D1F8B" w:rsidRDefault="00753A30" w:rsidP="00053FCB">
      <w:pPr>
        <w:pStyle w:val="BodyTextArial10pt"/>
      </w:pPr>
      <w:ins w:id="84" w:author="Beha, Thomas" w:date="2019-10-31T15:43:00Z">
        <w:r>
          <w:t xml:space="preserve">The target is defined as </w:t>
        </w:r>
      </w:ins>
      <w:ins w:id="85" w:author="Beha, Thomas" w:date="2019-10-31T15:44:00Z">
        <w:r>
          <w:t>&lt;connector container name</w:t>
        </w:r>
        <w:proofErr w:type="gramStart"/>
        <w:r>
          <w:t>&gt;:</w:t>
        </w:r>
        <w:proofErr w:type="gramEnd"/>
        <w:r>
          <w:t xml:space="preserve">&lt;port&gt;; i.e. in the above example, the connector container for the CTC Simplivity demo </w:t>
        </w:r>
      </w:ins>
      <w:ins w:id="86" w:author="Beha, Thomas" w:date="2019-10-31T15:45:00Z">
        <w:r>
          <w:t>environment</w:t>
        </w:r>
      </w:ins>
      <w:ins w:id="87" w:author="Beha, Thomas" w:date="2019-10-31T15:44:00Z">
        <w:r>
          <w:t xml:space="preserve"> has the name </w:t>
        </w:r>
      </w:ins>
      <w:proofErr w:type="spellStart"/>
      <w:ins w:id="88" w:author="Beha, Thomas" w:date="2019-10-31T15:45:00Z">
        <w:r>
          <w:t>simplivity</w:t>
        </w:r>
        <w:proofErr w:type="spellEnd"/>
        <w:r>
          <w:t xml:space="preserve"> and provides the collected metrics on port 9091. </w:t>
        </w:r>
      </w:ins>
      <w:del w:id="89" w:author="Beha, Thomas" w:date="2019-10-31T15:45:00Z">
        <w:r w:rsidR="0022452D" w:rsidDel="00753A30">
          <w:delText xml:space="preserve">And </w:delText>
        </w:r>
        <w:r w:rsidR="008C10EA" w:rsidDel="00753A30">
          <w:delText>the</w:delText>
        </w:r>
      </w:del>
      <w:r w:rsidR="008C10EA">
        <w:t xml:space="preserve"> </w:t>
      </w:r>
      <w:ins w:id="90" w:author="Beha, Thomas" w:date="2019-10-31T15:46:00Z">
        <w:r>
          <w:t xml:space="preserve">The Prometheus job </w:t>
        </w:r>
      </w:ins>
      <w:del w:id="91" w:author="Beha, Thomas" w:date="2019-10-31T15:46:00Z">
        <w:r w:rsidR="008C10EA" w:rsidDel="00753A30">
          <w:delText xml:space="preserve">one </w:delText>
        </w:r>
      </w:del>
      <w:r w:rsidR="008C10EA">
        <w:t xml:space="preserve">for the CTC infrastructure SimpliVity federation looked </w:t>
      </w:r>
      <w:del w:id="92" w:author="Beha, Thomas" w:date="2019-10-31T15:47:00Z">
        <w:r w:rsidR="0022452D" w:rsidDel="00753A30">
          <w:delText xml:space="preserve">second </w:delText>
        </w:r>
      </w:del>
      <w:r w:rsidR="0022452D">
        <w:t>similar</w:t>
      </w:r>
      <w:r w:rsidR="008C10EA">
        <w:t xml:space="preserve"> with a different target</w:t>
      </w:r>
      <w:r w:rsidR="0022452D">
        <w:t>.</w:t>
      </w:r>
      <w:r w:rsidR="00BC5CAC">
        <w:t xml:space="preserve"> </w:t>
      </w:r>
      <w:r w:rsidR="0022452D">
        <w:t xml:space="preserve"> </w:t>
      </w:r>
      <w:r w:rsidR="002B5BCD">
        <w:t xml:space="preserve">Each Prometheus scrape job is defined by the job name, scrape interval and timeout, the metrics path and the targets. The above example is defining that the metrics of the SimpliVity system should be collected every 20s from the address </w:t>
      </w:r>
      <w:hyperlink r:id="rId26" w:history="1">
        <w:r w:rsidR="002B5BCD" w:rsidRPr="00AA0B51">
          <w:rPr>
            <w:rStyle w:val="Hyperlink"/>
          </w:rPr>
          <w:t>http://simplivity:9091/metrics</w:t>
        </w:r>
      </w:hyperlink>
      <w:r w:rsidR="002B5BCD">
        <w:t xml:space="preserve"> and the collection times out if it takes longer than 10s. It is possible to define multiple targets per job </w:t>
      </w:r>
      <w:r w:rsidR="00040F57">
        <w:t xml:space="preserve">but we decided to </w:t>
      </w:r>
      <w:r w:rsidR="002E1B09">
        <w:t xml:space="preserve">define multiple job entries </w:t>
      </w:r>
      <w:r w:rsidR="00040F57">
        <w:t xml:space="preserve">in order to be more flexible in the </w:t>
      </w:r>
      <w:r w:rsidR="00022170">
        <w:t>settings.</w:t>
      </w:r>
      <w:r w:rsidR="002E1B09">
        <w:t xml:space="preserve"> </w:t>
      </w:r>
      <w:r w:rsidR="009D1F8B">
        <w:t xml:space="preserve">See </w:t>
      </w:r>
      <w:r w:rsidR="009D1F8B">
        <w:fldChar w:fldCharType="begin"/>
      </w:r>
      <w:r w:rsidR="009D1F8B">
        <w:instrText xml:space="preserve"> REF _Ref18780207 \h </w:instrText>
      </w:r>
      <w:r w:rsidR="009D1F8B">
        <w:fldChar w:fldCharType="separate"/>
      </w:r>
      <w:r w:rsidR="009D1F8B">
        <w:t>Appendix B: Prometheus Configuration File</w:t>
      </w:r>
      <w:r w:rsidR="009D1F8B">
        <w:fldChar w:fldCharType="end"/>
      </w:r>
      <w:r w:rsidR="009D1F8B">
        <w:fldChar w:fldCharType="begin"/>
      </w:r>
      <w:r w:rsidR="009D1F8B">
        <w:instrText xml:space="preserve"> REF _Ref18780207 \h </w:instrText>
      </w:r>
      <w:r w:rsidR="009D1F8B">
        <w:fldChar w:fldCharType="end"/>
      </w:r>
      <w:r w:rsidR="002B5BCD">
        <w:t xml:space="preserve"> </w:t>
      </w:r>
      <w:r w:rsidR="009D1F8B">
        <w:t xml:space="preserve">for the complete Prometheus configuration file used to monitor the SimpliVity federations in the CTC </w:t>
      </w:r>
      <w:proofErr w:type="spellStart"/>
      <w:r w:rsidR="009D1F8B">
        <w:t>Böblingen</w:t>
      </w:r>
      <w:proofErr w:type="spellEnd"/>
      <w:r w:rsidR="009D1F8B">
        <w:t>.</w:t>
      </w:r>
    </w:p>
    <w:p w14:paraId="329F5A2B" w14:textId="25EE0219" w:rsidR="005567C1" w:rsidRDefault="00F167CF" w:rsidP="00F167CF">
      <w:pPr>
        <w:pStyle w:val="Heading3"/>
      </w:pPr>
      <w:r>
        <w:t>Persistent Storage</w:t>
      </w:r>
    </w:p>
    <w:p w14:paraId="3EA047C4" w14:textId="7DA5CE21" w:rsidR="00F167CF" w:rsidRDefault="002E1B09" w:rsidP="00F167CF">
      <w:pPr>
        <w:pStyle w:val="BodyTextArial10pt"/>
      </w:pPr>
      <w:r>
        <w:t xml:space="preserve">Prometheus stores the metrics in its </w:t>
      </w:r>
      <w:proofErr w:type="spellStart"/>
      <w:r>
        <w:t>timeseries</w:t>
      </w:r>
      <w:proofErr w:type="spellEnd"/>
      <w:r>
        <w:t xml:space="preserve"> </w:t>
      </w:r>
      <w:proofErr w:type="spellStart"/>
      <w:r>
        <w:t>database</w:t>
      </w:r>
      <w:r w:rsidR="0010063E">
        <w:t>.I</w:t>
      </w:r>
      <w:r>
        <w:t>n</w:t>
      </w:r>
      <w:proofErr w:type="spellEnd"/>
      <w:r>
        <w:t xml:space="preserve"> order to have the data persistent across container reboots or </w:t>
      </w:r>
      <w:r w:rsidR="009D6CD9">
        <w:t xml:space="preserve">container </w:t>
      </w:r>
      <w:r>
        <w:t xml:space="preserve">moves it is necessary to store the database on persistent storage. There are multiple options </w:t>
      </w:r>
      <w:r w:rsidR="009D6CD9">
        <w:t>available</w:t>
      </w:r>
      <w:r>
        <w:t xml:space="preserve"> to provide persistent storage to a container; one can use HPE 3PAR or HPE Nimble storage arrays together with the corresponding </w:t>
      </w:r>
      <w:proofErr w:type="spellStart"/>
      <w:r>
        <w:t>docker</w:t>
      </w:r>
      <w:proofErr w:type="spellEnd"/>
      <w:r>
        <w:t xml:space="preserve"> volume plugin or one can use </w:t>
      </w:r>
      <w:r w:rsidR="000A2EC9">
        <w:t xml:space="preserve">a NFS fileserver to provide persistent storage to a </w:t>
      </w:r>
      <w:proofErr w:type="spellStart"/>
      <w:r w:rsidR="000A2EC9">
        <w:t>docker</w:t>
      </w:r>
      <w:proofErr w:type="spellEnd"/>
      <w:r w:rsidR="000A2EC9">
        <w:t xml:space="preserve"> container. </w:t>
      </w:r>
    </w:p>
    <w:p w14:paraId="089326D8" w14:textId="0045F81D" w:rsidR="000A2EC9" w:rsidRDefault="000A2EC9" w:rsidP="00F167CF">
      <w:pPr>
        <w:pStyle w:val="BodyTextArial10pt"/>
      </w:pPr>
      <w:r>
        <w:lastRenderedPageBreak/>
        <w:t xml:space="preserve">We used an NFS </w:t>
      </w:r>
      <w:proofErr w:type="spellStart"/>
      <w:r>
        <w:t>fileshare</w:t>
      </w:r>
      <w:proofErr w:type="spellEnd"/>
      <w:r>
        <w:t xml:space="preserve"> (10.0.44.44:/</w:t>
      </w:r>
      <w:proofErr w:type="spellStart"/>
      <w:r>
        <w:t>docker</w:t>
      </w:r>
      <w:proofErr w:type="spellEnd"/>
      <w:r>
        <w:t>/</w:t>
      </w:r>
      <w:proofErr w:type="spellStart"/>
      <w:r>
        <w:t>prometheus</w:t>
      </w:r>
      <w:proofErr w:type="spellEnd"/>
      <w:r>
        <w:t xml:space="preserve">) provided by the CTC infrastructure file server as persistent storage </w:t>
      </w:r>
      <w:r w:rsidR="00AE6989">
        <w:t xml:space="preserve">in order to be independent of the </w:t>
      </w:r>
      <w:r w:rsidR="001F73CC">
        <w:t xml:space="preserve">CTC demo environment where HPE 3PAR or HPE Nimble array would be available too. </w:t>
      </w:r>
      <w:r w:rsidR="00B571CD">
        <w:t>A persistent</w:t>
      </w:r>
      <w:r>
        <w:t xml:space="preserve"> </w:t>
      </w:r>
      <w:proofErr w:type="spellStart"/>
      <w:r>
        <w:t>docker</w:t>
      </w:r>
      <w:proofErr w:type="spellEnd"/>
      <w:r>
        <w:t xml:space="preserve"> volume named prom-data</w:t>
      </w:r>
      <w:r w:rsidR="00B571CD">
        <w:t xml:space="preserve">, based on the infrastructure fileserver </w:t>
      </w:r>
      <w:r w:rsidR="007D4E17">
        <w:t>at IP address 10.0.44.44, was defined with the following command</w:t>
      </w:r>
      <w:r>
        <w:t>:</w:t>
      </w:r>
    </w:p>
    <w:p w14:paraId="6865A476" w14:textId="72ECC12F" w:rsidR="000A2EC9" w:rsidRPr="00030E13" w:rsidRDefault="000A2EC9" w:rsidP="000A2EC9">
      <w:pPr>
        <w:pStyle w:val="BodyTextArial10pt"/>
        <w:ind w:left="720"/>
        <w:rPr>
          <w:color w:val="002060"/>
        </w:rPr>
      </w:pPr>
      <w:r w:rsidRPr="00030E13">
        <w:rPr>
          <w:color w:val="002060"/>
        </w:rPr>
        <w:t xml:space="preserve"># </w:t>
      </w:r>
      <w:proofErr w:type="spellStart"/>
      <w:proofErr w:type="gramStart"/>
      <w:r w:rsidRPr="00030E13">
        <w:rPr>
          <w:color w:val="002060"/>
        </w:rPr>
        <w:t>docker</w:t>
      </w:r>
      <w:proofErr w:type="spellEnd"/>
      <w:proofErr w:type="gramEnd"/>
      <w:r w:rsidRPr="00030E13">
        <w:rPr>
          <w:color w:val="002060"/>
        </w:rPr>
        <w:t xml:space="preserve"> volume create --driver local –o type=</w:t>
      </w:r>
      <w:proofErr w:type="spellStart"/>
      <w:r w:rsidRPr="00030E13">
        <w:rPr>
          <w:color w:val="002060"/>
        </w:rPr>
        <w:t>nfs</w:t>
      </w:r>
      <w:proofErr w:type="spellEnd"/>
      <w:r w:rsidRPr="00030E13">
        <w:rPr>
          <w:color w:val="002060"/>
        </w:rPr>
        <w:t xml:space="preserve"> –o device:/</w:t>
      </w:r>
      <w:proofErr w:type="spellStart"/>
      <w:r w:rsidRPr="00030E13">
        <w:rPr>
          <w:color w:val="002060"/>
        </w:rPr>
        <w:t>docker</w:t>
      </w:r>
      <w:proofErr w:type="spellEnd"/>
      <w:r w:rsidRPr="00030E13">
        <w:rPr>
          <w:color w:val="002060"/>
        </w:rPr>
        <w:t>/</w:t>
      </w:r>
      <w:proofErr w:type="spellStart"/>
      <w:r w:rsidRPr="00030E13">
        <w:rPr>
          <w:color w:val="002060"/>
        </w:rPr>
        <w:t>prometheus</w:t>
      </w:r>
      <w:proofErr w:type="spellEnd"/>
      <w:r w:rsidRPr="00030E13">
        <w:rPr>
          <w:color w:val="002060"/>
        </w:rPr>
        <w:t xml:space="preserve"> –o o=</w:t>
      </w:r>
      <w:proofErr w:type="spellStart"/>
      <w:r w:rsidRPr="00030E13">
        <w:rPr>
          <w:color w:val="002060"/>
        </w:rPr>
        <w:t>addr</w:t>
      </w:r>
      <w:proofErr w:type="spellEnd"/>
      <w:r w:rsidRPr="00030E13">
        <w:rPr>
          <w:color w:val="002060"/>
        </w:rPr>
        <w:t>=10.0.44.44 prom-data</w:t>
      </w:r>
    </w:p>
    <w:p w14:paraId="4D528A2C" w14:textId="77777777" w:rsidR="00F167CF" w:rsidRDefault="00F167CF" w:rsidP="00F167CF">
      <w:pPr>
        <w:pStyle w:val="BodyTextArial10pt"/>
      </w:pPr>
    </w:p>
    <w:p w14:paraId="0E2B23A2" w14:textId="2802BD8B" w:rsidR="00F167CF" w:rsidRPr="00F167CF" w:rsidRDefault="00F167CF" w:rsidP="00F167CF">
      <w:pPr>
        <w:pStyle w:val="Heading3"/>
      </w:pPr>
      <w:r>
        <w:t>Starting the container</w:t>
      </w:r>
    </w:p>
    <w:p w14:paraId="68703999" w14:textId="0DE4BF8E" w:rsidR="00223569" w:rsidRDefault="00223569" w:rsidP="00D47879">
      <w:pPr>
        <w:pStyle w:val="BulletLevel1"/>
        <w:numPr>
          <w:ilvl w:val="0"/>
          <w:numId w:val="0"/>
        </w:numPr>
        <w:ind w:left="187" w:hanging="187"/>
      </w:pPr>
      <w:r>
        <w:t xml:space="preserve">Once the container images and the persistent volume are prepared, the </w:t>
      </w:r>
      <w:proofErr w:type="spellStart"/>
      <w:r>
        <w:t>docker</w:t>
      </w:r>
      <w:proofErr w:type="spellEnd"/>
      <w:r>
        <w:t xml:space="preserve"> container can be started:</w:t>
      </w:r>
    </w:p>
    <w:p w14:paraId="7E593993" w14:textId="5B735CF2" w:rsidR="00223569" w:rsidRDefault="00223569" w:rsidP="00223569">
      <w:pPr>
        <w:pStyle w:val="BulletLevel1"/>
        <w:numPr>
          <w:ilvl w:val="0"/>
          <w:numId w:val="42"/>
        </w:numPr>
      </w:pPr>
      <w:r>
        <w:t xml:space="preserve">Start the SimpliVity connector </w:t>
      </w:r>
      <w:r w:rsidR="003B2DF8">
        <w:t xml:space="preserve">container </w:t>
      </w:r>
      <w:r>
        <w:t xml:space="preserve">for the </w:t>
      </w:r>
      <w:r w:rsidR="003B2DF8">
        <w:t>CTC demo federation</w:t>
      </w:r>
    </w:p>
    <w:p w14:paraId="567CB3D2" w14:textId="27480579" w:rsidR="003B2DF8" w:rsidRPr="00030E13" w:rsidRDefault="003B2DF8" w:rsidP="003B2DF8">
      <w:pPr>
        <w:pStyle w:val="BulletLevel1"/>
        <w:numPr>
          <w:ilvl w:val="0"/>
          <w:numId w:val="0"/>
        </w:numPr>
        <w:ind w:left="720"/>
        <w:rPr>
          <w:color w:val="002060"/>
        </w:rPr>
      </w:pPr>
      <w:r w:rsidRPr="00030E13">
        <w:rPr>
          <w:color w:val="002060"/>
        </w:rPr>
        <w:t xml:space="preserve"># </w:t>
      </w:r>
      <w:proofErr w:type="spellStart"/>
      <w:proofErr w:type="gramStart"/>
      <w:r w:rsidRPr="00030E13">
        <w:rPr>
          <w:color w:val="002060"/>
        </w:rPr>
        <w:t>docker</w:t>
      </w:r>
      <w:proofErr w:type="spellEnd"/>
      <w:proofErr w:type="gramEnd"/>
      <w:r w:rsidRPr="00030E13">
        <w:rPr>
          <w:color w:val="002060"/>
        </w:rPr>
        <w:t xml:space="preserve"> run –d --restart unless-stopped --name </w:t>
      </w:r>
      <w:proofErr w:type="spellStart"/>
      <w:r w:rsidRPr="00030E13">
        <w:rPr>
          <w:color w:val="002060"/>
        </w:rPr>
        <w:t>svtdemo</w:t>
      </w:r>
      <w:proofErr w:type="spellEnd"/>
      <w:r w:rsidRPr="00030E13">
        <w:rPr>
          <w:color w:val="002060"/>
        </w:rPr>
        <w:t xml:space="preserve"> --network </w:t>
      </w:r>
      <w:proofErr w:type="spellStart"/>
      <w:r w:rsidRPr="00030E13">
        <w:rPr>
          <w:color w:val="002060"/>
        </w:rPr>
        <w:t>svtmonitor</w:t>
      </w:r>
      <w:proofErr w:type="spellEnd"/>
      <w:r w:rsidRPr="00030E13">
        <w:rPr>
          <w:color w:val="002060"/>
        </w:rPr>
        <w:t xml:space="preserve"> </w:t>
      </w:r>
      <w:del w:id="93" w:author="Beha, Thomas" w:date="2019-10-31T15:42:00Z">
        <w:r w:rsidRPr="00030E13" w:rsidDel="00753A30">
          <w:rPr>
            <w:color w:val="002060"/>
          </w:rPr>
          <w:delText>svtdemo</w:delText>
        </w:r>
      </w:del>
      <w:proofErr w:type="spellStart"/>
      <w:ins w:id="94" w:author="Beha, Thomas" w:date="2019-10-31T15:42:00Z">
        <w:r w:rsidR="00753A30" w:rsidRPr="00030E13">
          <w:rPr>
            <w:color w:val="002060"/>
          </w:rPr>
          <w:t>s</w:t>
        </w:r>
        <w:r w:rsidR="00753A30">
          <w:rPr>
            <w:color w:val="002060"/>
          </w:rPr>
          <w:t>implivity</w:t>
        </w:r>
      </w:ins>
      <w:proofErr w:type="spellEnd"/>
    </w:p>
    <w:p w14:paraId="2FAAE81E" w14:textId="649D4DF6" w:rsidR="003B2DF8" w:rsidRDefault="003B2DF8" w:rsidP="007E46D1">
      <w:pPr>
        <w:pStyle w:val="BulletLevel1"/>
        <w:numPr>
          <w:ilvl w:val="0"/>
          <w:numId w:val="42"/>
        </w:numPr>
        <w:ind w:left="714" w:hanging="357"/>
      </w:pPr>
      <w:r>
        <w:t>Start the SimpliVity connector container for the CTC infrastructure federation</w:t>
      </w:r>
    </w:p>
    <w:p w14:paraId="782814B4" w14:textId="48DEC4C5" w:rsidR="003B2DF8" w:rsidRPr="00030E13" w:rsidRDefault="003B2DF8" w:rsidP="003B2DF8">
      <w:pPr>
        <w:pStyle w:val="BulletLevel1"/>
        <w:numPr>
          <w:ilvl w:val="0"/>
          <w:numId w:val="0"/>
        </w:numPr>
        <w:ind w:left="720"/>
        <w:rPr>
          <w:color w:val="002060"/>
        </w:rPr>
      </w:pPr>
      <w:r w:rsidRPr="00030E13">
        <w:rPr>
          <w:color w:val="002060"/>
        </w:rPr>
        <w:t xml:space="preserve"># </w:t>
      </w:r>
      <w:proofErr w:type="spellStart"/>
      <w:proofErr w:type="gramStart"/>
      <w:r w:rsidRPr="00030E13">
        <w:rPr>
          <w:color w:val="002060"/>
        </w:rPr>
        <w:t>docker</w:t>
      </w:r>
      <w:proofErr w:type="spellEnd"/>
      <w:proofErr w:type="gramEnd"/>
      <w:r w:rsidRPr="00030E13">
        <w:rPr>
          <w:color w:val="002060"/>
        </w:rPr>
        <w:t xml:space="preserve"> run –d --restart unless-stopped --name infrastructure --network </w:t>
      </w:r>
      <w:proofErr w:type="spellStart"/>
      <w:r w:rsidRPr="00030E13">
        <w:rPr>
          <w:color w:val="002060"/>
        </w:rPr>
        <w:t>svtmonitor</w:t>
      </w:r>
      <w:proofErr w:type="spellEnd"/>
      <w:r w:rsidRPr="00030E13">
        <w:rPr>
          <w:color w:val="002060"/>
        </w:rPr>
        <w:t xml:space="preserve"> </w:t>
      </w:r>
      <w:proofErr w:type="spellStart"/>
      <w:r w:rsidR="00030E13">
        <w:rPr>
          <w:color w:val="002060"/>
        </w:rPr>
        <w:t>svt</w:t>
      </w:r>
      <w:r w:rsidRPr="00030E13">
        <w:rPr>
          <w:color w:val="002060"/>
        </w:rPr>
        <w:t>infrastructure</w:t>
      </w:r>
      <w:proofErr w:type="spellEnd"/>
    </w:p>
    <w:p w14:paraId="73C195D0" w14:textId="75A804E2" w:rsidR="003B2DF8" w:rsidRDefault="003B2DF8" w:rsidP="00223569">
      <w:pPr>
        <w:pStyle w:val="BulletLevel1"/>
        <w:numPr>
          <w:ilvl w:val="0"/>
          <w:numId w:val="42"/>
        </w:numPr>
      </w:pPr>
      <w:r>
        <w:t>Start the Prometheus container</w:t>
      </w:r>
    </w:p>
    <w:p w14:paraId="22AE5531" w14:textId="77777777" w:rsidR="007E46D1" w:rsidRPr="00030E13" w:rsidRDefault="003B2DF8" w:rsidP="007E46D1">
      <w:pPr>
        <w:pStyle w:val="BulletLevel1"/>
        <w:numPr>
          <w:ilvl w:val="0"/>
          <w:numId w:val="0"/>
        </w:numPr>
        <w:spacing w:after="0" w:line="240" w:lineRule="auto"/>
        <w:ind w:left="720"/>
        <w:rPr>
          <w:color w:val="002060"/>
        </w:rPr>
      </w:pPr>
      <w:r w:rsidRPr="00030E13">
        <w:rPr>
          <w:color w:val="002060"/>
        </w:rPr>
        <w:t xml:space="preserve"># </w:t>
      </w:r>
      <w:proofErr w:type="spellStart"/>
      <w:proofErr w:type="gramStart"/>
      <w:r w:rsidRPr="00030E13">
        <w:rPr>
          <w:color w:val="002060"/>
        </w:rPr>
        <w:t>docker</w:t>
      </w:r>
      <w:proofErr w:type="spellEnd"/>
      <w:proofErr w:type="gramEnd"/>
      <w:r w:rsidRPr="00030E13">
        <w:rPr>
          <w:color w:val="002060"/>
        </w:rPr>
        <w:t xml:space="preserve"> run –d --restart unless-stopped --name </w:t>
      </w:r>
      <w:proofErr w:type="spellStart"/>
      <w:r w:rsidRPr="00030E13">
        <w:rPr>
          <w:color w:val="002060"/>
        </w:rPr>
        <w:t>prometheus</w:t>
      </w:r>
      <w:proofErr w:type="spellEnd"/>
      <w:r w:rsidRPr="00030E13">
        <w:rPr>
          <w:color w:val="002060"/>
        </w:rPr>
        <w:t xml:space="preserve"> --network </w:t>
      </w:r>
      <w:proofErr w:type="spellStart"/>
      <w:r w:rsidRPr="00030E13">
        <w:rPr>
          <w:color w:val="002060"/>
        </w:rPr>
        <w:t>svtmonitor</w:t>
      </w:r>
      <w:proofErr w:type="spellEnd"/>
      <w:r w:rsidR="007E46D1" w:rsidRPr="00030E13">
        <w:rPr>
          <w:color w:val="002060"/>
        </w:rPr>
        <w:t xml:space="preserve"> \</w:t>
      </w:r>
    </w:p>
    <w:p w14:paraId="6368B49B" w14:textId="77777777" w:rsidR="007E46D1" w:rsidRPr="00030E13" w:rsidRDefault="007E46D1" w:rsidP="007E46D1">
      <w:pPr>
        <w:pStyle w:val="BulletLevel1"/>
        <w:numPr>
          <w:ilvl w:val="0"/>
          <w:numId w:val="0"/>
        </w:numPr>
        <w:spacing w:after="0" w:line="240" w:lineRule="auto"/>
        <w:ind w:left="720"/>
        <w:rPr>
          <w:color w:val="002060"/>
        </w:rPr>
      </w:pPr>
      <w:r w:rsidRPr="00030E13">
        <w:rPr>
          <w:color w:val="002060"/>
        </w:rPr>
        <w:tab/>
      </w:r>
      <w:r w:rsidR="003B2DF8" w:rsidRPr="00030E13">
        <w:rPr>
          <w:color w:val="002060"/>
        </w:rPr>
        <w:t>–v prom-data</w:t>
      </w:r>
      <w:proofErr w:type="gramStart"/>
      <w:r w:rsidR="003B2DF8" w:rsidRPr="00030E13">
        <w:rPr>
          <w:color w:val="002060"/>
        </w:rPr>
        <w:t>:/</w:t>
      </w:r>
      <w:proofErr w:type="spellStart"/>
      <w:proofErr w:type="gramEnd"/>
      <w:r w:rsidR="003B2DF8" w:rsidRPr="00030E13">
        <w:rPr>
          <w:color w:val="002060"/>
        </w:rPr>
        <w:t>prometheus</w:t>
      </w:r>
      <w:proofErr w:type="spellEnd"/>
      <w:r w:rsidR="003B2DF8" w:rsidRPr="00030E13">
        <w:rPr>
          <w:color w:val="002060"/>
        </w:rPr>
        <w:t>-data –p 9090:9090 prom/</w:t>
      </w:r>
      <w:proofErr w:type="spellStart"/>
      <w:r w:rsidR="003B2DF8" w:rsidRPr="00030E13">
        <w:rPr>
          <w:color w:val="002060"/>
        </w:rPr>
        <w:t>prometheus</w:t>
      </w:r>
      <w:proofErr w:type="spellEnd"/>
      <w:r w:rsidRPr="00030E13">
        <w:rPr>
          <w:color w:val="002060"/>
        </w:rPr>
        <w:t xml:space="preserve"> \</w:t>
      </w:r>
    </w:p>
    <w:p w14:paraId="3113F09A" w14:textId="0286B92E" w:rsidR="007E46D1" w:rsidRPr="00030E13" w:rsidRDefault="007E46D1" w:rsidP="007E46D1">
      <w:pPr>
        <w:pStyle w:val="BulletLevel1"/>
        <w:numPr>
          <w:ilvl w:val="0"/>
          <w:numId w:val="0"/>
        </w:numPr>
        <w:spacing w:after="0" w:line="240" w:lineRule="auto"/>
        <w:ind w:left="720"/>
        <w:rPr>
          <w:color w:val="002060"/>
        </w:rPr>
      </w:pPr>
      <w:r w:rsidRPr="00030E13">
        <w:rPr>
          <w:color w:val="002060"/>
        </w:rPr>
        <w:tab/>
        <w:t>--</w:t>
      </w:r>
      <w:proofErr w:type="spellStart"/>
      <w:r w:rsidRPr="00030E13">
        <w:rPr>
          <w:color w:val="002060"/>
        </w:rPr>
        <w:t>config.file</w:t>
      </w:r>
      <w:proofErr w:type="spellEnd"/>
      <w:r w:rsidRPr="00030E13">
        <w:rPr>
          <w:color w:val="002060"/>
        </w:rPr>
        <w:t>=/</w:t>
      </w:r>
      <w:proofErr w:type="spellStart"/>
      <w:r w:rsidRPr="00030E13">
        <w:rPr>
          <w:color w:val="002060"/>
        </w:rPr>
        <w:t>prometheus</w:t>
      </w:r>
      <w:proofErr w:type="spellEnd"/>
      <w:r w:rsidRPr="00030E13">
        <w:rPr>
          <w:color w:val="002060"/>
        </w:rPr>
        <w:t>-data/</w:t>
      </w:r>
      <w:proofErr w:type="spellStart"/>
      <w:r w:rsidR="00FF7728" w:rsidRPr="00030E13">
        <w:rPr>
          <w:color w:val="002060"/>
        </w:rPr>
        <w:t>p</w:t>
      </w:r>
      <w:r w:rsidRPr="00030E13">
        <w:rPr>
          <w:color w:val="002060"/>
        </w:rPr>
        <w:t>rometheus.yml</w:t>
      </w:r>
      <w:proofErr w:type="spellEnd"/>
      <w:r w:rsidRPr="00030E13">
        <w:rPr>
          <w:color w:val="002060"/>
        </w:rPr>
        <w:t xml:space="preserve"> \</w:t>
      </w:r>
    </w:p>
    <w:p w14:paraId="308853E8" w14:textId="688F381E" w:rsidR="003B2DF8" w:rsidRPr="00030E13" w:rsidRDefault="007E46D1" w:rsidP="007E46D1">
      <w:pPr>
        <w:pStyle w:val="BulletLevel1"/>
        <w:numPr>
          <w:ilvl w:val="0"/>
          <w:numId w:val="0"/>
        </w:numPr>
        <w:spacing w:line="240" w:lineRule="auto"/>
        <w:ind w:left="720"/>
        <w:rPr>
          <w:color w:val="002060"/>
        </w:rPr>
      </w:pPr>
      <w:r w:rsidRPr="00030E13">
        <w:rPr>
          <w:color w:val="002060"/>
        </w:rPr>
        <w:tab/>
        <w:t>--</w:t>
      </w:r>
      <w:proofErr w:type="spellStart"/>
      <w:r w:rsidRPr="00030E13">
        <w:rPr>
          <w:color w:val="002060"/>
        </w:rPr>
        <w:t>storage.tsd.path</w:t>
      </w:r>
      <w:proofErr w:type="spellEnd"/>
      <w:r w:rsidRPr="00030E13">
        <w:rPr>
          <w:color w:val="002060"/>
        </w:rPr>
        <w:t>=/</w:t>
      </w:r>
      <w:proofErr w:type="spellStart"/>
      <w:r w:rsidRPr="00030E13">
        <w:rPr>
          <w:color w:val="002060"/>
        </w:rPr>
        <w:t>prometheus</w:t>
      </w:r>
      <w:proofErr w:type="spellEnd"/>
      <w:r w:rsidRPr="00030E13">
        <w:rPr>
          <w:color w:val="002060"/>
        </w:rPr>
        <w:t>-data/</w:t>
      </w:r>
      <w:proofErr w:type="spellStart"/>
      <w:r w:rsidRPr="00030E13">
        <w:rPr>
          <w:color w:val="002060"/>
        </w:rPr>
        <w:t>db</w:t>
      </w:r>
      <w:proofErr w:type="spellEnd"/>
    </w:p>
    <w:p w14:paraId="01C4CAE3" w14:textId="49D04891" w:rsidR="003B2DF8" w:rsidRDefault="003B2DF8" w:rsidP="00223569">
      <w:pPr>
        <w:pStyle w:val="BulletLevel1"/>
        <w:numPr>
          <w:ilvl w:val="0"/>
          <w:numId w:val="42"/>
        </w:numPr>
      </w:pPr>
      <w:r>
        <w:t>Start the Grafana container</w:t>
      </w:r>
    </w:p>
    <w:p w14:paraId="44811BF3" w14:textId="3DB97D46" w:rsidR="00D47879" w:rsidRPr="00030E13" w:rsidRDefault="007E46D1" w:rsidP="00D47879">
      <w:pPr>
        <w:pStyle w:val="BulletLevel1"/>
        <w:numPr>
          <w:ilvl w:val="0"/>
          <w:numId w:val="0"/>
        </w:numPr>
        <w:ind w:left="720"/>
        <w:rPr>
          <w:color w:val="002060"/>
        </w:rPr>
      </w:pPr>
      <w:r w:rsidRPr="00030E13">
        <w:rPr>
          <w:color w:val="002060"/>
        </w:rPr>
        <w:t xml:space="preserve"># </w:t>
      </w:r>
      <w:proofErr w:type="spellStart"/>
      <w:proofErr w:type="gramStart"/>
      <w:r w:rsidRPr="00030E13">
        <w:rPr>
          <w:color w:val="002060"/>
        </w:rPr>
        <w:t>docker</w:t>
      </w:r>
      <w:proofErr w:type="spellEnd"/>
      <w:proofErr w:type="gramEnd"/>
      <w:r w:rsidRPr="00030E13">
        <w:rPr>
          <w:color w:val="002060"/>
        </w:rPr>
        <w:t xml:space="preserve"> run –d </w:t>
      </w:r>
      <w:r w:rsidRPr="00030E13">
        <w:rPr>
          <w:rFonts w:ascii="Calibri" w:hAnsi="Calibri" w:cs="Calibri"/>
          <w:color w:val="002060"/>
          <w:sz w:val="22"/>
          <w:szCs w:val="22"/>
        </w:rPr>
        <w:t xml:space="preserve"> --restart unless-stopped --name </w:t>
      </w:r>
      <w:proofErr w:type="spellStart"/>
      <w:r w:rsidRPr="00030E13">
        <w:rPr>
          <w:rFonts w:ascii="Calibri" w:hAnsi="Calibri" w:cs="Calibri"/>
          <w:color w:val="002060"/>
          <w:sz w:val="22"/>
          <w:szCs w:val="22"/>
        </w:rPr>
        <w:t>grafana</w:t>
      </w:r>
      <w:proofErr w:type="spellEnd"/>
      <w:r w:rsidRPr="00030E13">
        <w:rPr>
          <w:rFonts w:ascii="Calibri" w:hAnsi="Calibri" w:cs="Calibri"/>
          <w:color w:val="002060"/>
          <w:sz w:val="22"/>
          <w:szCs w:val="22"/>
        </w:rPr>
        <w:t xml:space="preserve"> --network </w:t>
      </w:r>
      <w:proofErr w:type="spellStart"/>
      <w:r w:rsidRPr="00030E13">
        <w:rPr>
          <w:rFonts w:ascii="Calibri" w:hAnsi="Calibri" w:cs="Calibri"/>
          <w:color w:val="002060"/>
          <w:sz w:val="22"/>
          <w:szCs w:val="22"/>
        </w:rPr>
        <w:t>prometheus</w:t>
      </w:r>
      <w:proofErr w:type="spellEnd"/>
      <w:r w:rsidRPr="00030E13">
        <w:rPr>
          <w:rFonts w:ascii="Calibri" w:hAnsi="Calibri" w:cs="Calibri"/>
          <w:color w:val="002060"/>
          <w:sz w:val="22"/>
          <w:szCs w:val="22"/>
        </w:rPr>
        <w:t xml:space="preserve"> -p 3000:3000 </w:t>
      </w:r>
      <w:proofErr w:type="spellStart"/>
      <w:r w:rsidRPr="00030E13">
        <w:rPr>
          <w:rFonts w:ascii="Calibri" w:hAnsi="Calibri" w:cs="Calibri"/>
          <w:color w:val="002060"/>
          <w:sz w:val="22"/>
          <w:szCs w:val="22"/>
        </w:rPr>
        <w:t>grafana</w:t>
      </w:r>
      <w:proofErr w:type="spellEnd"/>
      <w:r w:rsidRPr="00030E13">
        <w:rPr>
          <w:rFonts w:ascii="Calibri" w:hAnsi="Calibri" w:cs="Calibri"/>
          <w:color w:val="002060"/>
          <w:sz w:val="22"/>
          <w:szCs w:val="22"/>
        </w:rPr>
        <w:t>/</w:t>
      </w:r>
      <w:proofErr w:type="spellStart"/>
      <w:r w:rsidRPr="00030E13">
        <w:rPr>
          <w:rFonts w:ascii="Calibri" w:hAnsi="Calibri" w:cs="Calibri"/>
          <w:color w:val="002060"/>
          <w:sz w:val="22"/>
          <w:szCs w:val="22"/>
        </w:rPr>
        <w:t>grafana</w:t>
      </w:r>
      <w:proofErr w:type="spellEnd"/>
    </w:p>
    <w:p w14:paraId="1B9560C3" w14:textId="0F866188" w:rsidR="00D47879" w:rsidRDefault="00C329EB" w:rsidP="00753242">
      <w:pPr>
        <w:pStyle w:val="BodyTextArial10pt"/>
      </w:pPr>
      <w:r>
        <w:t>We did start all container with the res</w:t>
      </w:r>
      <w:r w:rsidR="009C268C">
        <w:t xml:space="preserve">tart unless-stopped flag, to make sure, even if for some reason the container is stopped, that it </w:t>
      </w:r>
      <w:r w:rsidR="001E6189">
        <w:t xml:space="preserve">is restarted. </w:t>
      </w:r>
      <w:r w:rsidR="00753242">
        <w:t>The collected data is now available on the server, where the container are running, at the following web</w:t>
      </w:r>
      <w:r w:rsidR="00331071">
        <w:t xml:space="preserve"> </w:t>
      </w:r>
      <w:r w:rsidR="00753242">
        <w:t>ad</w:t>
      </w:r>
      <w:r w:rsidR="00331071">
        <w:t>d</w:t>
      </w:r>
      <w:r w:rsidR="00753242">
        <w:t>resses:</w:t>
      </w:r>
    </w:p>
    <w:p w14:paraId="039C20D8" w14:textId="6AA794C6" w:rsidR="00753242" w:rsidRDefault="00753242" w:rsidP="00753242">
      <w:pPr>
        <w:pStyle w:val="BodyTextArial10pt"/>
        <w:numPr>
          <w:ilvl w:val="0"/>
          <w:numId w:val="43"/>
        </w:numPr>
      </w:pPr>
      <w:r>
        <w:t xml:space="preserve">Prometheus:  </w:t>
      </w:r>
      <w:hyperlink w:history="1">
        <w:r w:rsidRPr="009A576C">
          <w:rPr>
            <w:rStyle w:val="Hyperlink"/>
          </w:rPr>
          <w:t>https://&lt;host</w:t>
        </w:r>
      </w:hyperlink>
      <w:r>
        <w:t>name&gt;:9090</w:t>
      </w:r>
    </w:p>
    <w:p w14:paraId="487FD1C5" w14:textId="3A036C76" w:rsidR="00753242" w:rsidRDefault="00753242" w:rsidP="00753242">
      <w:pPr>
        <w:pStyle w:val="BodyTextArial10pt"/>
        <w:numPr>
          <w:ilvl w:val="0"/>
          <w:numId w:val="43"/>
        </w:numPr>
      </w:pPr>
      <w:r>
        <w:t xml:space="preserve">Grafana: </w:t>
      </w:r>
      <w:hyperlink w:history="1">
        <w:r w:rsidRPr="009A576C">
          <w:rPr>
            <w:rStyle w:val="Hyperlink"/>
          </w:rPr>
          <w:t>https://&lt;host</w:t>
        </w:r>
      </w:hyperlink>
      <w:r>
        <w:t>name&gt;:3000</w:t>
      </w:r>
    </w:p>
    <w:p w14:paraId="41B4F468" w14:textId="6539F6BC" w:rsidR="00753242" w:rsidRDefault="008A567F" w:rsidP="00753242">
      <w:pPr>
        <w:pStyle w:val="BodyTextArial10pt"/>
      </w:pPr>
      <w:r>
        <w:t xml:space="preserve">During the initial testing we did make even the connector output available by using the -p </w:t>
      </w:r>
      <w:r w:rsidR="00227989">
        <w:t xml:space="preserve">option of the </w:t>
      </w:r>
      <w:proofErr w:type="spellStart"/>
      <w:r w:rsidR="00227989">
        <w:t>docker</w:t>
      </w:r>
      <w:proofErr w:type="spellEnd"/>
      <w:r w:rsidR="00227989">
        <w:t xml:space="preserve"> run command, but once the system is running without any issues it is not necessary to export the </w:t>
      </w:r>
      <w:r w:rsidR="00833F6B">
        <w:t xml:space="preserve">IP port used by the </w:t>
      </w:r>
      <w:proofErr w:type="spellStart"/>
      <w:r w:rsidR="00833F6B">
        <w:t>docker</w:t>
      </w:r>
      <w:proofErr w:type="spellEnd"/>
      <w:r w:rsidR="00833F6B">
        <w:t xml:space="preserve"> container to an external host port. </w:t>
      </w:r>
    </w:p>
    <w:p w14:paraId="7BBB7571" w14:textId="158A94B5" w:rsidR="00792793" w:rsidRDefault="00792793" w:rsidP="00753242">
      <w:pPr>
        <w:pStyle w:val="BodyTextArial10pt"/>
      </w:pPr>
      <w:r>
        <w:t xml:space="preserve">The only </w:t>
      </w:r>
      <w:r w:rsidR="008E6F5B">
        <w:t xml:space="preserve">step that is now missing </w:t>
      </w:r>
      <w:r w:rsidR="00FC3E19">
        <w:t>is to define the Grafana dashboards to visualize the collected data. Some example dashboards</w:t>
      </w:r>
      <w:r w:rsidR="00E507E6">
        <w:t xml:space="preserve"> (Federation Overview, Cluster Overview and Node Overview)</w:t>
      </w:r>
      <w:r w:rsidR="00FC3E19">
        <w:t xml:space="preserve"> can be retrieved from</w:t>
      </w:r>
      <w:r w:rsidR="00E811BC">
        <w:t xml:space="preserve"> the </w:t>
      </w:r>
      <w:hyperlink r:id="rId27" w:history="1">
        <w:r w:rsidR="00E811BC" w:rsidRPr="00E507E6">
          <w:rPr>
            <w:rStyle w:val="Hyperlink"/>
          </w:rPr>
          <w:t xml:space="preserve">SimpliVity Prometheus Connector </w:t>
        </w:r>
        <w:proofErr w:type="spellStart"/>
        <w:r w:rsidR="00E811BC" w:rsidRPr="00E507E6">
          <w:rPr>
            <w:rStyle w:val="Hyperlink"/>
          </w:rPr>
          <w:t>Github</w:t>
        </w:r>
        <w:proofErr w:type="spellEnd"/>
        <w:r w:rsidR="00E811BC" w:rsidRPr="00E507E6">
          <w:rPr>
            <w:rStyle w:val="Hyperlink"/>
          </w:rPr>
          <w:t xml:space="preserve"> location</w:t>
        </w:r>
      </w:hyperlink>
      <w:r w:rsidR="00E811BC">
        <w:t xml:space="preserve">. </w:t>
      </w:r>
      <w:r w:rsidR="00BA325F">
        <w:t xml:space="preserve">Nevertheless, it is still possible either to customize the example dashboards or to create new ones. Please take a look at the </w:t>
      </w:r>
      <w:hyperlink r:id="rId28" w:history="1">
        <w:r w:rsidR="00BA325F" w:rsidRPr="00BA325F">
          <w:rPr>
            <w:rStyle w:val="Hyperlink"/>
          </w:rPr>
          <w:t>Grafana documentation</w:t>
        </w:r>
      </w:hyperlink>
      <w:r w:rsidR="00BA325F">
        <w:t xml:space="preserve"> on the details on how to build Grafana dashboards. </w:t>
      </w:r>
    </w:p>
    <w:p w14:paraId="2C1CAECF" w14:textId="3BE74C1D" w:rsidR="00BA325F" w:rsidRDefault="00BA325F" w:rsidP="00BA325F">
      <w:pPr>
        <w:pStyle w:val="BodyTextArial10pt"/>
        <w:keepNext/>
      </w:pPr>
      <w:r>
        <w:rPr>
          <w:noProof/>
        </w:rPr>
        <w:lastRenderedPageBreak/>
        <w:drawing>
          <wp:inline distT="0" distB="0" distL="0" distR="0" wp14:anchorId="335FD844" wp14:editId="1AE6E486">
            <wp:extent cx="5336988" cy="3860421"/>
            <wp:effectExtent l="0" t="0" r="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354859" cy="3873347"/>
                    </a:xfrm>
                    <a:prstGeom prst="rect">
                      <a:avLst/>
                    </a:prstGeom>
                  </pic:spPr>
                </pic:pic>
              </a:graphicData>
            </a:graphic>
          </wp:inline>
        </w:drawing>
      </w:r>
    </w:p>
    <w:p w14:paraId="0947B8F8" w14:textId="347A06A6" w:rsidR="00BA325F" w:rsidRDefault="00BA325F" w:rsidP="00BA325F">
      <w:pPr>
        <w:pStyle w:val="Caption"/>
      </w:pPr>
      <w:r>
        <w:t xml:space="preserve">Figure </w:t>
      </w:r>
      <w:r w:rsidR="00B541D7">
        <w:rPr>
          <w:noProof/>
        </w:rPr>
        <w:fldChar w:fldCharType="begin"/>
      </w:r>
      <w:r w:rsidR="00B541D7">
        <w:rPr>
          <w:noProof/>
        </w:rPr>
        <w:instrText xml:space="preserve"> SEQ Figure \* ARABIC </w:instrText>
      </w:r>
      <w:r w:rsidR="00B541D7">
        <w:rPr>
          <w:noProof/>
        </w:rPr>
        <w:fldChar w:fldCharType="separate"/>
      </w:r>
      <w:r w:rsidR="00F556C9">
        <w:rPr>
          <w:noProof/>
        </w:rPr>
        <w:t>6</w:t>
      </w:r>
      <w:r w:rsidR="00B541D7">
        <w:rPr>
          <w:noProof/>
        </w:rPr>
        <w:fldChar w:fldCharType="end"/>
      </w:r>
      <w:r>
        <w:t xml:space="preserve"> SimpliVity Cluster Details Dashboard</w:t>
      </w:r>
    </w:p>
    <w:p w14:paraId="2D5B0B7D" w14:textId="5E7D779C" w:rsidR="00F556C9" w:rsidRDefault="00F556C9" w:rsidP="00F556C9">
      <w:pPr>
        <w:pStyle w:val="BodyTextArial10pt"/>
        <w:keepNext/>
      </w:pPr>
      <w:r>
        <w:rPr>
          <w:noProof/>
        </w:rPr>
        <w:drawing>
          <wp:inline distT="0" distB="0" distL="0" distR="0" wp14:anchorId="0E628241" wp14:editId="179A7AB2">
            <wp:extent cx="5278904" cy="3705497"/>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317233" cy="3732402"/>
                    </a:xfrm>
                    <a:prstGeom prst="rect">
                      <a:avLst/>
                    </a:prstGeom>
                  </pic:spPr>
                </pic:pic>
              </a:graphicData>
            </a:graphic>
          </wp:inline>
        </w:drawing>
      </w:r>
    </w:p>
    <w:p w14:paraId="2AE5741E" w14:textId="504B1A7E" w:rsidR="00E507E6" w:rsidRDefault="00F556C9" w:rsidP="00F556C9">
      <w:pPr>
        <w:pStyle w:val="Caption"/>
      </w:pPr>
      <w:r>
        <w:t xml:space="preserve">Figure </w:t>
      </w:r>
      <w:r w:rsidR="00B541D7">
        <w:rPr>
          <w:noProof/>
        </w:rPr>
        <w:fldChar w:fldCharType="begin"/>
      </w:r>
      <w:r w:rsidR="00B541D7">
        <w:rPr>
          <w:noProof/>
        </w:rPr>
        <w:instrText xml:space="preserve"> SEQ Figure \* ARABIC </w:instrText>
      </w:r>
      <w:r w:rsidR="00B541D7">
        <w:rPr>
          <w:noProof/>
        </w:rPr>
        <w:fldChar w:fldCharType="separate"/>
      </w:r>
      <w:r>
        <w:rPr>
          <w:noProof/>
        </w:rPr>
        <w:t>7</w:t>
      </w:r>
      <w:r w:rsidR="00B541D7">
        <w:rPr>
          <w:noProof/>
        </w:rPr>
        <w:fldChar w:fldCharType="end"/>
      </w:r>
      <w:r>
        <w:t xml:space="preserve"> SimpliVity Node Overview Dashboard</w:t>
      </w:r>
    </w:p>
    <w:p w14:paraId="518510EA" w14:textId="22A56D20" w:rsidR="00B541D7" w:rsidRDefault="00B541D7" w:rsidP="00BE74BC">
      <w:pPr>
        <w:pStyle w:val="Heading2"/>
      </w:pPr>
      <w:r>
        <w:lastRenderedPageBreak/>
        <w:t>Metrics and Data Collected</w:t>
      </w:r>
    </w:p>
    <w:p w14:paraId="3F582417" w14:textId="4A3FC5E2" w:rsidR="00B541D7" w:rsidRDefault="00B541D7" w:rsidP="00B541D7">
      <w:pPr>
        <w:rPr>
          <w:rFonts w:asciiTheme="minorHAnsi" w:hAnsiTheme="minorHAnsi" w:cstheme="minorHAnsi"/>
          <w:sz w:val="20"/>
          <w:szCs w:val="20"/>
        </w:rPr>
      </w:pPr>
      <w:r>
        <w:rPr>
          <w:rFonts w:asciiTheme="minorHAnsi" w:hAnsiTheme="minorHAnsi" w:cstheme="minorHAnsi"/>
          <w:sz w:val="20"/>
          <w:szCs w:val="20"/>
        </w:rPr>
        <w:t xml:space="preserve">The connector collects data for Simplivity Cluster, </w:t>
      </w:r>
      <w:r w:rsidR="00F05ED1">
        <w:rPr>
          <w:rFonts w:asciiTheme="minorHAnsi" w:hAnsiTheme="minorHAnsi" w:cstheme="minorHAnsi"/>
          <w:sz w:val="20"/>
          <w:szCs w:val="20"/>
        </w:rPr>
        <w:t xml:space="preserve">SimpliVity </w:t>
      </w:r>
      <w:proofErr w:type="gramStart"/>
      <w:r>
        <w:rPr>
          <w:rFonts w:asciiTheme="minorHAnsi" w:hAnsiTheme="minorHAnsi" w:cstheme="minorHAnsi"/>
          <w:sz w:val="20"/>
          <w:szCs w:val="20"/>
        </w:rPr>
        <w:t>Node(</w:t>
      </w:r>
      <w:proofErr w:type="gramEnd"/>
      <w:r>
        <w:rPr>
          <w:rFonts w:asciiTheme="minorHAnsi" w:hAnsiTheme="minorHAnsi" w:cstheme="minorHAnsi"/>
          <w:sz w:val="20"/>
          <w:szCs w:val="20"/>
        </w:rPr>
        <w:t xml:space="preserve">Host) and SimpliVity Virtual Machine from SimpliVity APIs and process the data into metric information </w:t>
      </w:r>
      <w:r w:rsidR="00366DAA">
        <w:rPr>
          <w:rFonts w:asciiTheme="minorHAnsi" w:hAnsiTheme="minorHAnsi" w:cstheme="minorHAnsi"/>
          <w:sz w:val="20"/>
          <w:szCs w:val="20"/>
        </w:rPr>
        <w:t>to</w:t>
      </w:r>
      <w:r>
        <w:rPr>
          <w:rFonts w:asciiTheme="minorHAnsi" w:hAnsiTheme="minorHAnsi" w:cstheme="minorHAnsi"/>
          <w:sz w:val="20"/>
          <w:szCs w:val="20"/>
        </w:rPr>
        <w:t xml:space="preserve"> </w:t>
      </w:r>
      <w:proofErr w:type="spellStart"/>
      <w:r>
        <w:rPr>
          <w:rFonts w:asciiTheme="minorHAnsi" w:hAnsiTheme="minorHAnsi" w:cstheme="minorHAnsi"/>
          <w:sz w:val="20"/>
          <w:szCs w:val="20"/>
        </w:rPr>
        <w:t>prometheus</w:t>
      </w:r>
      <w:proofErr w:type="spellEnd"/>
      <w:r w:rsidR="00366DAA">
        <w:rPr>
          <w:rFonts w:asciiTheme="minorHAnsi" w:hAnsiTheme="minorHAnsi" w:cstheme="minorHAnsi"/>
          <w:sz w:val="20"/>
          <w:szCs w:val="20"/>
        </w:rPr>
        <w:t>,</w:t>
      </w:r>
      <w:r>
        <w:rPr>
          <w:rFonts w:asciiTheme="minorHAnsi" w:hAnsiTheme="minorHAnsi" w:cstheme="minorHAnsi"/>
          <w:sz w:val="20"/>
          <w:szCs w:val="20"/>
        </w:rPr>
        <w:t xml:space="preserve"> which </w:t>
      </w:r>
      <w:proofErr w:type="spellStart"/>
      <w:r>
        <w:rPr>
          <w:rFonts w:asciiTheme="minorHAnsi" w:hAnsiTheme="minorHAnsi" w:cstheme="minorHAnsi"/>
          <w:sz w:val="20"/>
          <w:szCs w:val="20"/>
        </w:rPr>
        <w:t>inturn</w:t>
      </w:r>
      <w:proofErr w:type="spellEnd"/>
      <w:r>
        <w:rPr>
          <w:rFonts w:asciiTheme="minorHAnsi" w:hAnsiTheme="minorHAnsi" w:cstheme="minorHAnsi"/>
          <w:sz w:val="20"/>
          <w:szCs w:val="20"/>
        </w:rPr>
        <w:t xml:space="preserve"> are used for Grafana dashboards.</w:t>
      </w:r>
    </w:p>
    <w:p w14:paraId="0667ECD4" w14:textId="09E03E6B" w:rsidR="00B541D7" w:rsidRDefault="00B541D7" w:rsidP="00B541D7">
      <w:pPr>
        <w:rPr>
          <w:rFonts w:asciiTheme="minorHAnsi" w:hAnsiTheme="minorHAnsi" w:cstheme="minorHAnsi"/>
          <w:sz w:val="20"/>
          <w:szCs w:val="20"/>
        </w:rPr>
      </w:pPr>
      <w:r>
        <w:rPr>
          <w:rFonts w:asciiTheme="minorHAnsi" w:hAnsiTheme="minorHAnsi" w:cstheme="minorHAnsi"/>
          <w:sz w:val="20"/>
          <w:szCs w:val="20"/>
        </w:rPr>
        <w:t>The metrics that are available for the da</w:t>
      </w:r>
      <w:r w:rsidR="005C2FB2">
        <w:rPr>
          <w:rFonts w:asciiTheme="minorHAnsi" w:hAnsiTheme="minorHAnsi" w:cstheme="minorHAnsi"/>
          <w:sz w:val="20"/>
          <w:szCs w:val="20"/>
        </w:rPr>
        <w:t>shboards include:</w:t>
      </w:r>
    </w:p>
    <w:p w14:paraId="78CFBD40" w14:textId="4C4E5F37" w:rsidR="00B541D7" w:rsidRPr="00B541D7" w:rsidRDefault="00B541D7" w:rsidP="00B541D7">
      <w:pPr>
        <w:pStyle w:val="ListParagraph"/>
        <w:numPr>
          <w:ilvl w:val="0"/>
          <w:numId w:val="44"/>
        </w:numPr>
        <w:rPr>
          <w:rFonts w:asciiTheme="minorHAnsi" w:hAnsiTheme="minorHAnsi" w:cstheme="minorHAnsi"/>
          <w:sz w:val="20"/>
          <w:szCs w:val="20"/>
        </w:rPr>
      </w:pPr>
      <w:r w:rsidRPr="00B541D7">
        <w:rPr>
          <w:rFonts w:asciiTheme="minorHAnsi" w:hAnsiTheme="minorHAnsi" w:cstheme="minorHAnsi"/>
          <w:sz w:val="20"/>
          <w:szCs w:val="20"/>
        </w:rPr>
        <w:t>free</w:t>
      </w:r>
      <w:r w:rsidR="005C2FB2">
        <w:rPr>
          <w:rFonts w:asciiTheme="minorHAnsi" w:hAnsiTheme="minorHAnsi" w:cstheme="minorHAnsi"/>
          <w:sz w:val="20"/>
          <w:szCs w:val="20"/>
        </w:rPr>
        <w:t xml:space="preserve"> </w:t>
      </w:r>
      <w:r w:rsidRPr="00B541D7">
        <w:rPr>
          <w:rFonts w:asciiTheme="minorHAnsi" w:hAnsiTheme="minorHAnsi" w:cstheme="minorHAnsi"/>
          <w:sz w:val="20"/>
          <w:szCs w:val="20"/>
        </w:rPr>
        <w:t>space</w:t>
      </w:r>
    </w:p>
    <w:p w14:paraId="549C440C" w14:textId="3A7535C1" w:rsidR="00B541D7" w:rsidRPr="00B541D7" w:rsidRDefault="00B541D7" w:rsidP="00B541D7">
      <w:pPr>
        <w:pStyle w:val="ListParagraph"/>
        <w:numPr>
          <w:ilvl w:val="0"/>
          <w:numId w:val="44"/>
        </w:numPr>
        <w:rPr>
          <w:rFonts w:asciiTheme="minorHAnsi" w:hAnsiTheme="minorHAnsi" w:cstheme="minorHAnsi"/>
          <w:sz w:val="20"/>
          <w:szCs w:val="20"/>
        </w:rPr>
      </w:pPr>
      <w:r w:rsidRPr="00B541D7">
        <w:rPr>
          <w:rFonts w:asciiTheme="minorHAnsi" w:hAnsiTheme="minorHAnsi" w:cstheme="minorHAnsi"/>
          <w:sz w:val="20"/>
          <w:szCs w:val="20"/>
        </w:rPr>
        <w:t>allocated</w:t>
      </w:r>
      <w:r w:rsidR="005C2FB2">
        <w:rPr>
          <w:rFonts w:asciiTheme="minorHAnsi" w:hAnsiTheme="minorHAnsi" w:cstheme="minorHAnsi"/>
          <w:sz w:val="20"/>
          <w:szCs w:val="20"/>
        </w:rPr>
        <w:t xml:space="preserve"> </w:t>
      </w:r>
      <w:r w:rsidRPr="00B541D7">
        <w:rPr>
          <w:rFonts w:asciiTheme="minorHAnsi" w:hAnsiTheme="minorHAnsi" w:cstheme="minorHAnsi"/>
          <w:sz w:val="20"/>
          <w:szCs w:val="20"/>
        </w:rPr>
        <w:t>capacity</w:t>
      </w:r>
    </w:p>
    <w:p w14:paraId="09EB6DAF" w14:textId="24D21B2E" w:rsidR="00B541D7" w:rsidRPr="00B541D7" w:rsidRDefault="00B541D7" w:rsidP="00B541D7">
      <w:pPr>
        <w:pStyle w:val="ListParagraph"/>
        <w:numPr>
          <w:ilvl w:val="0"/>
          <w:numId w:val="44"/>
        </w:numPr>
        <w:rPr>
          <w:rFonts w:asciiTheme="minorHAnsi" w:hAnsiTheme="minorHAnsi" w:cstheme="minorHAnsi"/>
          <w:sz w:val="20"/>
          <w:szCs w:val="20"/>
        </w:rPr>
      </w:pPr>
      <w:r w:rsidRPr="00B541D7">
        <w:rPr>
          <w:rFonts w:asciiTheme="minorHAnsi" w:hAnsiTheme="minorHAnsi" w:cstheme="minorHAnsi"/>
          <w:sz w:val="20"/>
          <w:szCs w:val="20"/>
        </w:rPr>
        <w:t>capacity</w:t>
      </w:r>
      <w:r w:rsidR="005C2FB2">
        <w:rPr>
          <w:rFonts w:asciiTheme="minorHAnsi" w:hAnsiTheme="minorHAnsi" w:cstheme="minorHAnsi"/>
          <w:sz w:val="20"/>
          <w:szCs w:val="20"/>
        </w:rPr>
        <w:t xml:space="preserve"> </w:t>
      </w:r>
      <w:r w:rsidRPr="00B541D7">
        <w:rPr>
          <w:rFonts w:asciiTheme="minorHAnsi" w:hAnsiTheme="minorHAnsi" w:cstheme="minorHAnsi"/>
          <w:sz w:val="20"/>
          <w:szCs w:val="20"/>
        </w:rPr>
        <w:t>savings</w:t>
      </w:r>
    </w:p>
    <w:p w14:paraId="27DB8694" w14:textId="05B9AD56" w:rsidR="00B541D7" w:rsidRPr="00B541D7" w:rsidRDefault="00B541D7" w:rsidP="00B541D7">
      <w:pPr>
        <w:pStyle w:val="ListParagraph"/>
        <w:numPr>
          <w:ilvl w:val="0"/>
          <w:numId w:val="44"/>
        </w:numPr>
        <w:rPr>
          <w:rFonts w:asciiTheme="minorHAnsi" w:hAnsiTheme="minorHAnsi" w:cstheme="minorHAnsi"/>
          <w:sz w:val="20"/>
          <w:szCs w:val="20"/>
        </w:rPr>
      </w:pPr>
      <w:r w:rsidRPr="00B541D7">
        <w:rPr>
          <w:rFonts w:asciiTheme="minorHAnsi" w:hAnsiTheme="minorHAnsi" w:cstheme="minorHAnsi"/>
          <w:sz w:val="20"/>
          <w:szCs w:val="20"/>
        </w:rPr>
        <w:t>used</w:t>
      </w:r>
      <w:r w:rsidR="005C2FB2">
        <w:rPr>
          <w:rFonts w:asciiTheme="minorHAnsi" w:hAnsiTheme="minorHAnsi" w:cstheme="minorHAnsi"/>
          <w:sz w:val="20"/>
          <w:szCs w:val="20"/>
        </w:rPr>
        <w:t xml:space="preserve"> </w:t>
      </w:r>
      <w:r w:rsidRPr="00B541D7">
        <w:rPr>
          <w:rFonts w:asciiTheme="minorHAnsi" w:hAnsiTheme="minorHAnsi" w:cstheme="minorHAnsi"/>
          <w:sz w:val="20"/>
          <w:szCs w:val="20"/>
        </w:rPr>
        <w:t>capacity</w:t>
      </w:r>
    </w:p>
    <w:p w14:paraId="2BC6917E" w14:textId="7ABD4DE1" w:rsidR="00B541D7" w:rsidRPr="00B541D7" w:rsidRDefault="00B541D7" w:rsidP="00B541D7">
      <w:pPr>
        <w:pStyle w:val="ListParagraph"/>
        <w:numPr>
          <w:ilvl w:val="0"/>
          <w:numId w:val="44"/>
        </w:numPr>
        <w:rPr>
          <w:rFonts w:asciiTheme="minorHAnsi" w:hAnsiTheme="minorHAnsi" w:cstheme="minorHAnsi"/>
          <w:sz w:val="20"/>
          <w:szCs w:val="20"/>
        </w:rPr>
      </w:pPr>
      <w:r w:rsidRPr="00B541D7">
        <w:rPr>
          <w:rFonts w:asciiTheme="minorHAnsi" w:hAnsiTheme="minorHAnsi" w:cstheme="minorHAnsi"/>
          <w:sz w:val="20"/>
          <w:szCs w:val="20"/>
        </w:rPr>
        <w:t>used</w:t>
      </w:r>
      <w:r w:rsidR="005C2FB2">
        <w:rPr>
          <w:rFonts w:asciiTheme="minorHAnsi" w:hAnsiTheme="minorHAnsi" w:cstheme="minorHAnsi"/>
          <w:sz w:val="20"/>
          <w:szCs w:val="20"/>
        </w:rPr>
        <w:t xml:space="preserve"> </w:t>
      </w:r>
      <w:r w:rsidRPr="00B541D7">
        <w:rPr>
          <w:rFonts w:asciiTheme="minorHAnsi" w:hAnsiTheme="minorHAnsi" w:cstheme="minorHAnsi"/>
          <w:sz w:val="20"/>
          <w:szCs w:val="20"/>
        </w:rPr>
        <w:t>logical</w:t>
      </w:r>
      <w:r w:rsidR="005C2FB2">
        <w:rPr>
          <w:rFonts w:asciiTheme="minorHAnsi" w:hAnsiTheme="minorHAnsi" w:cstheme="minorHAnsi"/>
          <w:sz w:val="20"/>
          <w:szCs w:val="20"/>
        </w:rPr>
        <w:t xml:space="preserve"> </w:t>
      </w:r>
      <w:r w:rsidRPr="00B541D7">
        <w:rPr>
          <w:rFonts w:asciiTheme="minorHAnsi" w:hAnsiTheme="minorHAnsi" w:cstheme="minorHAnsi"/>
          <w:sz w:val="20"/>
          <w:szCs w:val="20"/>
        </w:rPr>
        <w:t>capacity</w:t>
      </w:r>
    </w:p>
    <w:p w14:paraId="7BC84B50" w14:textId="3E576C02" w:rsidR="00B541D7" w:rsidRPr="00B541D7" w:rsidRDefault="00B541D7" w:rsidP="00B541D7">
      <w:pPr>
        <w:pStyle w:val="ListParagraph"/>
        <w:numPr>
          <w:ilvl w:val="0"/>
          <w:numId w:val="44"/>
        </w:numPr>
        <w:rPr>
          <w:rFonts w:asciiTheme="minorHAnsi" w:hAnsiTheme="minorHAnsi" w:cstheme="minorHAnsi"/>
          <w:sz w:val="20"/>
          <w:szCs w:val="20"/>
        </w:rPr>
      </w:pPr>
      <w:r w:rsidRPr="00B541D7">
        <w:rPr>
          <w:rFonts w:asciiTheme="minorHAnsi" w:hAnsiTheme="minorHAnsi" w:cstheme="minorHAnsi"/>
          <w:sz w:val="20"/>
          <w:szCs w:val="20"/>
        </w:rPr>
        <w:t>local</w:t>
      </w:r>
      <w:r w:rsidR="005C2FB2">
        <w:rPr>
          <w:rFonts w:asciiTheme="minorHAnsi" w:hAnsiTheme="minorHAnsi" w:cstheme="minorHAnsi"/>
          <w:sz w:val="20"/>
          <w:szCs w:val="20"/>
        </w:rPr>
        <w:t xml:space="preserve"> </w:t>
      </w:r>
      <w:r w:rsidRPr="00B541D7">
        <w:rPr>
          <w:rFonts w:asciiTheme="minorHAnsi" w:hAnsiTheme="minorHAnsi" w:cstheme="minorHAnsi"/>
          <w:sz w:val="20"/>
          <w:szCs w:val="20"/>
        </w:rPr>
        <w:t>backup</w:t>
      </w:r>
      <w:r w:rsidR="005C2FB2">
        <w:rPr>
          <w:rFonts w:asciiTheme="minorHAnsi" w:hAnsiTheme="minorHAnsi" w:cstheme="minorHAnsi"/>
          <w:sz w:val="20"/>
          <w:szCs w:val="20"/>
        </w:rPr>
        <w:t xml:space="preserve"> </w:t>
      </w:r>
      <w:r w:rsidRPr="00B541D7">
        <w:rPr>
          <w:rFonts w:asciiTheme="minorHAnsi" w:hAnsiTheme="minorHAnsi" w:cstheme="minorHAnsi"/>
          <w:sz w:val="20"/>
          <w:szCs w:val="20"/>
        </w:rPr>
        <w:t>capacity</w:t>
      </w:r>
    </w:p>
    <w:p w14:paraId="4DFE3346" w14:textId="3747C7F4" w:rsidR="00B541D7" w:rsidRPr="00B541D7" w:rsidRDefault="00B541D7" w:rsidP="00B541D7">
      <w:pPr>
        <w:pStyle w:val="ListParagraph"/>
        <w:numPr>
          <w:ilvl w:val="0"/>
          <w:numId w:val="44"/>
        </w:numPr>
        <w:rPr>
          <w:rFonts w:asciiTheme="minorHAnsi" w:hAnsiTheme="minorHAnsi" w:cstheme="minorHAnsi"/>
          <w:sz w:val="20"/>
          <w:szCs w:val="20"/>
        </w:rPr>
      </w:pPr>
      <w:r w:rsidRPr="00B541D7">
        <w:rPr>
          <w:rFonts w:asciiTheme="minorHAnsi" w:hAnsiTheme="minorHAnsi" w:cstheme="minorHAnsi"/>
          <w:sz w:val="20"/>
          <w:szCs w:val="20"/>
        </w:rPr>
        <w:t>remote</w:t>
      </w:r>
      <w:r w:rsidR="005C2FB2">
        <w:rPr>
          <w:rFonts w:asciiTheme="minorHAnsi" w:hAnsiTheme="minorHAnsi" w:cstheme="minorHAnsi"/>
          <w:sz w:val="20"/>
          <w:szCs w:val="20"/>
        </w:rPr>
        <w:t xml:space="preserve"> </w:t>
      </w:r>
      <w:r w:rsidRPr="00B541D7">
        <w:rPr>
          <w:rFonts w:asciiTheme="minorHAnsi" w:hAnsiTheme="minorHAnsi" w:cstheme="minorHAnsi"/>
          <w:sz w:val="20"/>
          <w:szCs w:val="20"/>
        </w:rPr>
        <w:t>backup</w:t>
      </w:r>
      <w:r w:rsidR="005C2FB2">
        <w:rPr>
          <w:rFonts w:asciiTheme="minorHAnsi" w:hAnsiTheme="minorHAnsi" w:cstheme="minorHAnsi"/>
          <w:sz w:val="20"/>
          <w:szCs w:val="20"/>
        </w:rPr>
        <w:t xml:space="preserve"> </w:t>
      </w:r>
      <w:r w:rsidRPr="00B541D7">
        <w:rPr>
          <w:rFonts w:asciiTheme="minorHAnsi" w:hAnsiTheme="minorHAnsi" w:cstheme="minorHAnsi"/>
          <w:sz w:val="20"/>
          <w:szCs w:val="20"/>
        </w:rPr>
        <w:t>capacity</w:t>
      </w:r>
    </w:p>
    <w:p w14:paraId="2C01DDF8" w14:textId="08E7C10D" w:rsidR="00B541D7" w:rsidRPr="00B541D7" w:rsidRDefault="00B541D7" w:rsidP="00B541D7">
      <w:pPr>
        <w:pStyle w:val="ListParagraph"/>
        <w:numPr>
          <w:ilvl w:val="0"/>
          <w:numId w:val="44"/>
        </w:numPr>
        <w:rPr>
          <w:rFonts w:asciiTheme="minorHAnsi" w:hAnsiTheme="minorHAnsi" w:cstheme="minorHAnsi"/>
          <w:sz w:val="20"/>
          <w:szCs w:val="20"/>
        </w:rPr>
      </w:pPr>
      <w:r w:rsidRPr="00B541D7">
        <w:rPr>
          <w:rFonts w:asciiTheme="minorHAnsi" w:hAnsiTheme="minorHAnsi" w:cstheme="minorHAnsi"/>
          <w:sz w:val="20"/>
          <w:szCs w:val="20"/>
        </w:rPr>
        <w:t>stored</w:t>
      </w:r>
      <w:r w:rsidR="005C2FB2">
        <w:rPr>
          <w:rFonts w:asciiTheme="minorHAnsi" w:hAnsiTheme="minorHAnsi" w:cstheme="minorHAnsi"/>
          <w:sz w:val="20"/>
          <w:szCs w:val="20"/>
        </w:rPr>
        <w:t xml:space="preserve"> </w:t>
      </w:r>
      <w:r w:rsidRPr="00B541D7">
        <w:rPr>
          <w:rFonts w:asciiTheme="minorHAnsi" w:hAnsiTheme="minorHAnsi" w:cstheme="minorHAnsi"/>
          <w:sz w:val="20"/>
          <w:szCs w:val="20"/>
        </w:rPr>
        <w:t>compressed</w:t>
      </w:r>
      <w:r w:rsidR="005C2FB2">
        <w:rPr>
          <w:rFonts w:asciiTheme="minorHAnsi" w:hAnsiTheme="minorHAnsi" w:cstheme="minorHAnsi"/>
          <w:sz w:val="20"/>
          <w:szCs w:val="20"/>
        </w:rPr>
        <w:t xml:space="preserve"> </w:t>
      </w:r>
      <w:r w:rsidRPr="00B541D7">
        <w:rPr>
          <w:rFonts w:asciiTheme="minorHAnsi" w:hAnsiTheme="minorHAnsi" w:cstheme="minorHAnsi"/>
          <w:sz w:val="20"/>
          <w:szCs w:val="20"/>
        </w:rPr>
        <w:t>data</w:t>
      </w:r>
    </w:p>
    <w:p w14:paraId="5EAD4F41" w14:textId="60D923A6" w:rsidR="00B541D7" w:rsidRPr="00B541D7" w:rsidRDefault="00B541D7" w:rsidP="00B541D7">
      <w:pPr>
        <w:pStyle w:val="ListParagraph"/>
        <w:numPr>
          <w:ilvl w:val="0"/>
          <w:numId w:val="44"/>
        </w:numPr>
        <w:rPr>
          <w:rFonts w:asciiTheme="minorHAnsi" w:hAnsiTheme="minorHAnsi" w:cstheme="minorHAnsi"/>
          <w:sz w:val="20"/>
          <w:szCs w:val="20"/>
        </w:rPr>
      </w:pPr>
      <w:r w:rsidRPr="00B541D7">
        <w:rPr>
          <w:rFonts w:asciiTheme="minorHAnsi" w:hAnsiTheme="minorHAnsi" w:cstheme="minorHAnsi"/>
          <w:sz w:val="20"/>
          <w:szCs w:val="20"/>
        </w:rPr>
        <w:t>stored</w:t>
      </w:r>
      <w:r w:rsidR="005C2FB2">
        <w:rPr>
          <w:rFonts w:asciiTheme="minorHAnsi" w:hAnsiTheme="minorHAnsi" w:cstheme="minorHAnsi"/>
          <w:sz w:val="20"/>
          <w:szCs w:val="20"/>
        </w:rPr>
        <w:t xml:space="preserve"> </w:t>
      </w:r>
      <w:r w:rsidRPr="00B541D7">
        <w:rPr>
          <w:rFonts w:asciiTheme="minorHAnsi" w:hAnsiTheme="minorHAnsi" w:cstheme="minorHAnsi"/>
          <w:sz w:val="20"/>
          <w:szCs w:val="20"/>
        </w:rPr>
        <w:t>uncompressed</w:t>
      </w:r>
      <w:r w:rsidR="005C2FB2">
        <w:rPr>
          <w:rFonts w:asciiTheme="minorHAnsi" w:hAnsiTheme="minorHAnsi" w:cstheme="minorHAnsi"/>
          <w:sz w:val="20"/>
          <w:szCs w:val="20"/>
        </w:rPr>
        <w:t xml:space="preserve"> </w:t>
      </w:r>
      <w:r w:rsidRPr="00B541D7">
        <w:rPr>
          <w:rFonts w:asciiTheme="minorHAnsi" w:hAnsiTheme="minorHAnsi" w:cstheme="minorHAnsi"/>
          <w:sz w:val="20"/>
          <w:szCs w:val="20"/>
        </w:rPr>
        <w:t>data</w:t>
      </w:r>
    </w:p>
    <w:p w14:paraId="39C65A7D" w14:textId="2A223941" w:rsidR="00B541D7" w:rsidRPr="00B541D7" w:rsidRDefault="00B541D7" w:rsidP="00B541D7">
      <w:pPr>
        <w:pStyle w:val="ListParagraph"/>
        <w:numPr>
          <w:ilvl w:val="0"/>
          <w:numId w:val="44"/>
        </w:numPr>
        <w:rPr>
          <w:rFonts w:asciiTheme="minorHAnsi" w:hAnsiTheme="minorHAnsi" w:cstheme="minorHAnsi"/>
          <w:sz w:val="20"/>
          <w:szCs w:val="20"/>
        </w:rPr>
      </w:pPr>
      <w:r w:rsidRPr="00B541D7">
        <w:rPr>
          <w:rFonts w:asciiTheme="minorHAnsi" w:hAnsiTheme="minorHAnsi" w:cstheme="minorHAnsi"/>
          <w:sz w:val="20"/>
          <w:szCs w:val="20"/>
        </w:rPr>
        <w:t>stored</w:t>
      </w:r>
      <w:r w:rsidR="005C2FB2">
        <w:rPr>
          <w:rFonts w:asciiTheme="minorHAnsi" w:hAnsiTheme="minorHAnsi" w:cstheme="minorHAnsi"/>
          <w:sz w:val="20"/>
          <w:szCs w:val="20"/>
        </w:rPr>
        <w:t xml:space="preserve"> </w:t>
      </w:r>
      <w:r w:rsidRPr="00B541D7">
        <w:rPr>
          <w:rFonts w:asciiTheme="minorHAnsi" w:hAnsiTheme="minorHAnsi" w:cstheme="minorHAnsi"/>
          <w:sz w:val="20"/>
          <w:szCs w:val="20"/>
        </w:rPr>
        <w:t>virtual</w:t>
      </w:r>
      <w:r w:rsidR="005C2FB2">
        <w:rPr>
          <w:rFonts w:asciiTheme="minorHAnsi" w:hAnsiTheme="minorHAnsi" w:cstheme="minorHAnsi"/>
          <w:sz w:val="20"/>
          <w:szCs w:val="20"/>
        </w:rPr>
        <w:t xml:space="preserve"> </w:t>
      </w:r>
      <w:r w:rsidRPr="00B541D7">
        <w:rPr>
          <w:rFonts w:asciiTheme="minorHAnsi" w:hAnsiTheme="minorHAnsi" w:cstheme="minorHAnsi"/>
          <w:sz w:val="20"/>
          <w:szCs w:val="20"/>
        </w:rPr>
        <w:t>machine</w:t>
      </w:r>
      <w:r w:rsidR="005C2FB2">
        <w:rPr>
          <w:rFonts w:asciiTheme="minorHAnsi" w:hAnsiTheme="minorHAnsi" w:cstheme="minorHAnsi"/>
          <w:sz w:val="20"/>
          <w:szCs w:val="20"/>
        </w:rPr>
        <w:t xml:space="preserve"> </w:t>
      </w:r>
      <w:r w:rsidRPr="00B541D7">
        <w:rPr>
          <w:rFonts w:asciiTheme="minorHAnsi" w:hAnsiTheme="minorHAnsi" w:cstheme="minorHAnsi"/>
          <w:sz w:val="20"/>
          <w:szCs w:val="20"/>
        </w:rPr>
        <w:t>data</w:t>
      </w:r>
    </w:p>
    <w:p w14:paraId="098A3A24" w14:textId="278F2AEB" w:rsidR="00B541D7" w:rsidRPr="00B541D7" w:rsidRDefault="00B541D7" w:rsidP="00B541D7">
      <w:pPr>
        <w:pStyle w:val="ListParagraph"/>
        <w:numPr>
          <w:ilvl w:val="0"/>
          <w:numId w:val="44"/>
        </w:numPr>
        <w:rPr>
          <w:rFonts w:asciiTheme="minorHAnsi" w:hAnsiTheme="minorHAnsi" w:cstheme="minorHAnsi"/>
          <w:sz w:val="20"/>
          <w:szCs w:val="20"/>
        </w:rPr>
      </w:pPr>
      <w:r w:rsidRPr="00B541D7">
        <w:rPr>
          <w:rFonts w:asciiTheme="minorHAnsi" w:hAnsiTheme="minorHAnsi" w:cstheme="minorHAnsi"/>
          <w:sz w:val="20"/>
          <w:szCs w:val="20"/>
        </w:rPr>
        <w:t>compression</w:t>
      </w:r>
      <w:r w:rsidR="005C2FB2">
        <w:rPr>
          <w:rFonts w:asciiTheme="minorHAnsi" w:hAnsiTheme="minorHAnsi" w:cstheme="minorHAnsi"/>
          <w:sz w:val="20"/>
          <w:szCs w:val="20"/>
        </w:rPr>
        <w:t xml:space="preserve"> </w:t>
      </w:r>
      <w:r w:rsidRPr="00B541D7">
        <w:rPr>
          <w:rFonts w:asciiTheme="minorHAnsi" w:hAnsiTheme="minorHAnsi" w:cstheme="minorHAnsi"/>
          <w:sz w:val="20"/>
          <w:szCs w:val="20"/>
        </w:rPr>
        <w:t>ratio</w:t>
      </w:r>
    </w:p>
    <w:p w14:paraId="16E52A8F" w14:textId="30340D13" w:rsidR="00B541D7" w:rsidRPr="00B541D7" w:rsidRDefault="00B541D7" w:rsidP="00B541D7">
      <w:pPr>
        <w:pStyle w:val="ListParagraph"/>
        <w:numPr>
          <w:ilvl w:val="0"/>
          <w:numId w:val="44"/>
        </w:numPr>
        <w:rPr>
          <w:rFonts w:asciiTheme="minorHAnsi" w:hAnsiTheme="minorHAnsi" w:cstheme="minorHAnsi"/>
          <w:sz w:val="20"/>
          <w:szCs w:val="20"/>
        </w:rPr>
      </w:pPr>
      <w:r w:rsidRPr="00B541D7">
        <w:rPr>
          <w:rFonts w:asciiTheme="minorHAnsi" w:hAnsiTheme="minorHAnsi" w:cstheme="minorHAnsi"/>
          <w:sz w:val="20"/>
          <w:szCs w:val="20"/>
        </w:rPr>
        <w:t>deduplication</w:t>
      </w:r>
      <w:r w:rsidR="005C2FB2">
        <w:rPr>
          <w:rFonts w:asciiTheme="minorHAnsi" w:hAnsiTheme="minorHAnsi" w:cstheme="minorHAnsi"/>
          <w:sz w:val="20"/>
          <w:szCs w:val="20"/>
        </w:rPr>
        <w:t xml:space="preserve"> </w:t>
      </w:r>
      <w:r w:rsidRPr="00B541D7">
        <w:rPr>
          <w:rFonts w:asciiTheme="minorHAnsi" w:hAnsiTheme="minorHAnsi" w:cstheme="minorHAnsi"/>
          <w:sz w:val="20"/>
          <w:szCs w:val="20"/>
        </w:rPr>
        <w:t>ratio</w:t>
      </w:r>
    </w:p>
    <w:p w14:paraId="061FCC5F" w14:textId="3ABDCC5B" w:rsidR="00B541D7" w:rsidRPr="00B541D7" w:rsidRDefault="00B541D7" w:rsidP="00B541D7">
      <w:pPr>
        <w:pStyle w:val="ListParagraph"/>
        <w:numPr>
          <w:ilvl w:val="0"/>
          <w:numId w:val="44"/>
        </w:numPr>
        <w:rPr>
          <w:rFonts w:asciiTheme="minorHAnsi" w:hAnsiTheme="minorHAnsi" w:cstheme="minorHAnsi"/>
          <w:sz w:val="20"/>
          <w:szCs w:val="20"/>
        </w:rPr>
      </w:pPr>
      <w:r w:rsidRPr="00B541D7">
        <w:rPr>
          <w:rFonts w:asciiTheme="minorHAnsi" w:hAnsiTheme="minorHAnsi" w:cstheme="minorHAnsi"/>
          <w:sz w:val="20"/>
          <w:szCs w:val="20"/>
        </w:rPr>
        <w:t>efficiency</w:t>
      </w:r>
      <w:r w:rsidR="005C2FB2">
        <w:rPr>
          <w:rFonts w:asciiTheme="minorHAnsi" w:hAnsiTheme="minorHAnsi" w:cstheme="minorHAnsi"/>
          <w:sz w:val="20"/>
          <w:szCs w:val="20"/>
        </w:rPr>
        <w:t xml:space="preserve"> </w:t>
      </w:r>
      <w:r w:rsidRPr="00B541D7">
        <w:rPr>
          <w:rFonts w:asciiTheme="minorHAnsi" w:hAnsiTheme="minorHAnsi" w:cstheme="minorHAnsi"/>
          <w:sz w:val="20"/>
          <w:szCs w:val="20"/>
        </w:rPr>
        <w:t>ratio</w:t>
      </w:r>
    </w:p>
    <w:p w14:paraId="0CF00074" w14:textId="538FCFF8" w:rsidR="00B541D7" w:rsidRPr="00B541D7" w:rsidRDefault="00B541D7" w:rsidP="00B541D7">
      <w:pPr>
        <w:pStyle w:val="ListParagraph"/>
        <w:numPr>
          <w:ilvl w:val="0"/>
          <w:numId w:val="44"/>
        </w:numPr>
        <w:rPr>
          <w:rFonts w:asciiTheme="minorHAnsi" w:hAnsiTheme="minorHAnsi" w:cstheme="minorHAnsi"/>
          <w:sz w:val="20"/>
          <w:szCs w:val="20"/>
        </w:rPr>
      </w:pPr>
      <w:r w:rsidRPr="00B541D7">
        <w:rPr>
          <w:rFonts w:asciiTheme="minorHAnsi" w:hAnsiTheme="minorHAnsi" w:cstheme="minorHAnsi"/>
          <w:sz w:val="20"/>
          <w:szCs w:val="20"/>
        </w:rPr>
        <w:t>read</w:t>
      </w:r>
      <w:r w:rsidR="005C2FB2">
        <w:rPr>
          <w:rFonts w:asciiTheme="minorHAnsi" w:hAnsiTheme="minorHAnsi" w:cstheme="minorHAnsi"/>
          <w:sz w:val="20"/>
          <w:szCs w:val="20"/>
        </w:rPr>
        <w:t xml:space="preserve"> </w:t>
      </w:r>
      <w:proofErr w:type="spellStart"/>
      <w:r w:rsidRPr="00B541D7">
        <w:rPr>
          <w:rFonts w:asciiTheme="minorHAnsi" w:hAnsiTheme="minorHAnsi" w:cstheme="minorHAnsi"/>
          <w:sz w:val="20"/>
          <w:szCs w:val="20"/>
        </w:rPr>
        <w:t>iops</w:t>
      </w:r>
      <w:proofErr w:type="spellEnd"/>
    </w:p>
    <w:p w14:paraId="6E4E0E7F" w14:textId="22E330FB" w:rsidR="00B541D7" w:rsidRPr="00B541D7" w:rsidRDefault="00B541D7" w:rsidP="00B541D7">
      <w:pPr>
        <w:pStyle w:val="ListParagraph"/>
        <w:numPr>
          <w:ilvl w:val="0"/>
          <w:numId w:val="44"/>
        </w:numPr>
        <w:rPr>
          <w:rFonts w:asciiTheme="minorHAnsi" w:hAnsiTheme="minorHAnsi" w:cstheme="minorHAnsi"/>
          <w:sz w:val="20"/>
          <w:szCs w:val="20"/>
        </w:rPr>
      </w:pPr>
      <w:r w:rsidRPr="00B541D7">
        <w:rPr>
          <w:rFonts w:asciiTheme="minorHAnsi" w:hAnsiTheme="minorHAnsi" w:cstheme="minorHAnsi"/>
          <w:sz w:val="20"/>
          <w:szCs w:val="20"/>
        </w:rPr>
        <w:t>write</w:t>
      </w:r>
      <w:r w:rsidR="005C2FB2">
        <w:rPr>
          <w:rFonts w:asciiTheme="minorHAnsi" w:hAnsiTheme="minorHAnsi" w:cstheme="minorHAnsi"/>
          <w:sz w:val="20"/>
          <w:szCs w:val="20"/>
        </w:rPr>
        <w:t xml:space="preserve"> </w:t>
      </w:r>
      <w:proofErr w:type="spellStart"/>
      <w:r w:rsidRPr="00B541D7">
        <w:rPr>
          <w:rFonts w:asciiTheme="minorHAnsi" w:hAnsiTheme="minorHAnsi" w:cstheme="minorHAnsi"/>
          <w:sz w:val="20"/>
          <w:szCs w:val="20"/>
        </w:rPr>
        <w:t>iops</w:t>
      </w:r>
      <w:proofErr w:type="spellEnd"/>
    </w:p>
    <w:p w14:paraId="438F0C5B" w14:textId="63AD9E99" w:rsidR="00B541D7" w:rsidRPr="00B541D7" w:rsidRDefault="00B541D7" w:rsidP="00B541D7">
      <w:pPr>
        <w:pStyle w:val="ListParagraph"/>
        <w:numPr>
          <w:ilvl w:val="0"/>
          <w:numId w:val="44"/>
        </w:numPr>
        <w:rPr>
          <w:rFonts w:asciiTheme="minorHAnsi" w:hAnsiTheme="minorHAnsi" w:cstheme="minorHAnsi"/>
          <w:sz w:val="20"/>
          <w:szCs w:val="20"/>
        </w:rPr>
      </w:pPr>
      <w:r w:rsidRPr="00B541D7">
        <w:rPr>
          <w:rFonts w:asciiTheme="minorHAnsi" w:hAnsiTheme="minorHAnsi" w:cstheme="minorHAnsi"/>
          <w:sz w:val="20"/>
          <w:szCs w:val="20"/>
        </w:rPr>
        <w:t>read</w:t>
      </w:r>
      <w:r w:rsidR="005C2FB2">
        <w:rPr>
          <w:rFonts w:asciiTheme="minorHAnsi" w:hAnsiTheme="minorHAnsi" w:cstheme="minorHAnsi"/>
          <w:sz w:val="20"/>
          <w:szCs w:val="20"/>
        </w:rPr>
        <w:t xml:space="preserve"> </w:t>
      </w:r>
      <w:r w:rsidRPr="00B541D7">
        <w:rPr>
          <w:rFonts w:asciiTheme="minorHAnsi" w:hAnsiTheme="minorHAnsi" w:cstheme="minorHAnsi"/>
          <w:sz w:val="20"/>
          <w:szCs w:val="20"/>
        </w:rPr>
        <w:t>throughput</w:t>
      </w:r>
    </w:p>
    <w:p w14:paraId="61D9E064" w14:textId="1D29BC81" w:rsidR="00B541D7" w:rsidRPr="00B541D7" w:rsidRDefault="00B541D7" w:rsidP="00B541D7">
      <w:pPr>
        <w:pStyle w:val="ListParagraph"/>
        <w:numPr>
          <w:ilvl w:val="0"/>
          <w:numId w:val="44"/>
        </w:numPr>
        <w:rPr>
          <w:rFonts w:asciiTheme="minorHAnsi" w:hAnsiTheme="minorHAnsi" w:cstheme="minorHAnsi"/>
          <w:sz w:val="20"/>
          <w:szCs w:val="20"/>
        </w:rPr>
      </w:pPr>
      <w:r w:rsidRPr="00B541D7">
        <w:rPr>
          <w:rFonts w:asciiTheme="minorHAnsi" w:hAnsiTheme="minorHAnsi" w:cstheme="minorHAnsi"/>
          <w:sz w:val="20"/>
          <w:szCs w:val="20"/>
        </w:rPr>
        <w:t>write</w:t>
      </w:r>
      <w:r w:rsidR="005C2FB2">
        <w:rPr>
          <w:rFonts w:asciiTheme="minorHAnsi" w:hAnsiTheme="minorHAnsi" w:cstheme="minorHAnsi"/>
          <w:sz w:val="20"/>
          <w:szCs w:val="20"/>
        </w:rPr>
        <w:t xml:space="preserve"> </w:t>
      </w:r>
      <w:r w:rsidRPr="00B541D7">
        <w:rPr>
          <w:rFonts w:asciiTheme="minorHAnsi" w:hAnsiTheme="minorHAnsi" w:cstheme="minorHAnsi"/>
          <w:sz w:val="20"/>
          <w:szCs w:val="20"/>
        </w:rPr>
        <w:t>throughput</w:t>
      </w:r>
    </w:p>
    <w:p w14:paraId="7E82344A" w14:textId="3548C80E" w:rsidR="00B541D7" w:rsidRPr="00B541D7" w:rsidRDefault="00B541D7" w:rsidP="00B541D7">
      <w:pPr>
        <w:pStyle w:val="ListParagraph"/>
        <w:numPr>
          <w:ilvl w:val="0"/>
          <w:numId w:val="44"/>
        </w:numPr>
        <w:rPr>
          <w:rFonts w:asciiTheme="minorHAnsi" w:hAnsiTheme="minorHAnsi" w:cstheme="minorHAnsi"/>
          <w:sz w:val="20"/>
          <w:szCs w:val="20"/>
        </w:rPr>
      </w:pPr>
      <w:r w:rsidRPr="00B541D7">
        <w:rPr>
          <w:rFonts w:asciiTheme="minorHAnsi" w:hAnsiTheme="minorHAnsi" w:cstheme="minorHAnsi"/>
          <w:sz w:val="20"/>
          <w:szCs w:val="20"/>
        </w:rPr>
        <w:t>read</w:t>
      </w:r>
      <w:r w:rsidR="005C2FB2">
        <w:rPr>
          <w:rFonts w:asciiTheme="minorHAnsi" w:hAnsiTheme="minorHAnsi" w:cstheme="minorHAnsi"/>
          <w:sz w:val="20"/>
          <w:szCs w:val="20"/>
        </w:rPr>
        <w:t xml:space="preserve"> </w:t>
      </w:r>
      <w:r w:rsidRPr="00B541D7">
        <w:rPr>
          <w:rFonts w:asciiTheme="minorHAnsi" w:hAnsiTheme="minorHAnsi" w:cstheme="minorHAnsi"/>
          <w:sz w:val="20"/>
          <w:szCs w:val="20"/>
        </w:rPr>
        <w:t>latency</w:t>
      </w:r>
    </w:p>
    <w:p w14:paraId="624B3AED" w14:textId="72069FE1" w:rsidR="00B541D7" w:rsidRPr="00B541D7" w:rsidRDefault="00B541D7" w:rsidP="00B541D7">
      <w:pPr>
        <w:pStyle w:val="ListParagraph"/>
        <w:numPr>
          <w:ilvl w:val="0"/>
          <w:numId w:val="44"/>
        </w:numPr>
        <w:rPr>
          <w:rFonts w:asciiTheme="minorHAnsi" w:hAnsiTheme="minorHAnsi" w:cstheme="minorHAnsi"/>
          <w:sz w:val="20"/>
          <w:szCs w:val="20"/>
        </w:rPr>
      </w:pPr>
      <w:r w:rsidRPr="00B541D7">
        <w:rPr>
          <w:rFonts w:asciiTheme="minorHAnsi" w:hAnsiTheme="minorHAnsi" w:cstheme="minorHAnsi"/>
          <w:sz w:val="20"/>
          <w:szCs w:val="20"/>
        </w:rPr>
        <w:t>write</w:t>
      </w:r>
      <w:r w:rsidR="005C2FB2">
        <w:rPr>
          <w:rFonts w:asciiTheme="minorHAnsi" w:hAnsiTheme="minorHAnsi" w:cstheme="minorHAnsi"/>
          <w:sz w:val="20"/>
          <w:szCs w:val="20"/>
        </w:rPr>
        <w:t xml:space="preserve"> </w:t>
      </w:r>
      <w:r w:rsidRPr="00B541D7">
        <w:rPr>
          <w:rFonts w:asciiTheme="minorHAnsi" w:hAnsiTheme="minorHAnsi" w:cstheme="minorHAnsi"/>
          <w:sz w:val="20"/>
          <w:szCs w:val="20"/>
        </w:rPr>
        <w:t>latency</w:t>
      </w:r>
    </w:p>
    <w:p w14:paraId="2B1A082D" w14:textId="77777777" w:rsidR="00B541D7" w:rsidRPr="00B541D7" w:rsidRDefault="00B541D7" w:rsidP="00B541D7">
      <w:pPr>
        <w:rPr>
          <w:rFonts w:asciiTheme="minorHAnsi" w:hAnsiTheme="minorHAnsi" w:cstheme="minorHAnsi"/>
          <w:sz w:val="20"/>
          <w:szCs w:val="20"/>
        </w:rPr>
      </w:pPr>
    </w:p>
    <w:p w14:paraId="25F1E8CB" w14:textId="0A1B39CD" w:rsidR="00D128C1" w:rsidRPr="005E4E70" w:rsidRDefault="00D128C1" w:rsidP="00BE74BC">
      <w:pPr>
        <w:pStyle w:val="Heading2"/>
      </w:pPr>
      <w:r w:rsidRPr="005E4E70">
        <w:t>Analysis and recommendations</w:t>
      </w:r>
    </w:p>
    <w:p w14:paraId="2F3C45B7" w14:textId="392A3AC0" w:rsidR="00792793" w:rsidRDefault="00F556C9" w:rsidP="00D128C1">
      <w:pPr>
        <w:pStyle w:val="BodyTextArial10pt"/>
      </w:pPr>
      <w:r>
        <w:t xml:space="preserve">The data collection and processing takes some time and is the critical piece that might require an adjustment of the Prometheus scrape interval to get reasonable data. The Prometheus connector script will average the performance metrics for the </w:t>
      </w:r>
      <w:proofErr w:type="spellStart"/>
      <w:r>
        <w:t>timerange</w:t>
      </w:r>
      <w:proofErr w:type="spellEnd"/>
      <w:r>
        <w:t xml:space="preserve"> given in </w:t>
      </w:r>
      <w:proofErr w:type="spellStart"/>
      <w:r>
        <w:t>inputfile</w:t>
      </w:r>
      <w:proofErr w:type="spellEnd"/>
      <w:r>
        <w:t>. Nevertheless, it will be necessary to monitor the data collection time. If the data collection time is larger than the Prometheus scrape interval time, then the data collection or the Prometheus parameters need to be adjusted. Even in our relatively small SimpliVity demo federation with 2 clusters, 4 nodes and approx. 70 VMs, the connector data collection time exceeded the 20s monitoring interval and Prometheus scrape interval. We decid</w:t>
      </w:r>
      <w:r w:rsidR="00617399">
        <w:t xml:space="preserve">ed to skip at the moment the VM and </w:t>
      </w:r>
      <w:proofErr w:type="spellStart"/>
      <w:r w:rsidR="00617399">
        <w:t>datastore</w:t>
      </w:r>
      <w:proofErr w:type="spellEnd"/>
      <w:r w:rsidR="00617399">
        <w:t xml:space="preserve"> detail metrics, to get to a data collection time in the range of 12 seconds. If there is a need to collect the VM metrics, then we either would need to increase the monitoring and scrape interval accordingly or the other alternative would be to add another connector </w:t>
      </w:r>
      <w:proofErr w:type="gramStart"/>
      <w:r w:rsidR="00617399">
        <w:t>container, that</w:t>
      </w:r>
      <w:proofErr w:type="gramEnd"/>
      <w:r w:rsidR="00617399">
        <w:t xml:space="preserve"> is collecting only the VM metrics data. We will go and test the feasibility of the second option. </w:t>
      </w:r>
    </w:p>
    <w:p w14:paraId="241CB7BC" w14:textId="459679F8" w:rsidR="00617399" w:rsidRDefault="00617399" w:rsidP="00D128C1">
      <w:pPr>
        <w:pStyle w:val="BodyTextArial10pt"/>
      </w:pPr>
      <w:r>
        <w:t xml:space="preserve">In general, the ongoing centralized monitoring of the environment already helped us once to recognize a container that was creating unexpected load by simply adding Grafana alerts after establishing a load baseline. </w:t>
      </w:r>
    </w:p>
    <w:p w14:paraId="60EDC4A8" w14:textId="1C48462C" w:rsidR="00D128C1" w:rsidRPr="005E4E70" w:rsidRDefault="00D128C1" w:rsidP="00BE74BC">
      <w:pPr>
        <w:pStyle w:val="Heading1"/>
      </w:pPr>
      <w:bookmarkStart w:id="95" w:name="_Toc23429825"/>
      <w:r w:rsidRPr="005E4E70">
        <w:t>Summary</w:t>
      </w:r>
      <w:bookmarkEnd w:id="95"/>
      <w:r w:rsidRPr="005E4E70">
        <w:t xml:space="preserve"> </w:t>
      </w:r>
    </w:p>
    <w:p w14:paraId="38D1FA22" w14:textId="1AEB96DC" w:rsidR="00617399" w:rsidRDefault="00617399" w:rsidP="00617399">
      <w:pPr>
        <w:pStyle w:val="BodyTextArial10pt"/>
      </w:pPr>
      <w:r>
        <w:t xml:space="preserve">Having an end-to-end view of a container DevOps environment will help to manage your environment efficiently. The solution presented in this whitepaper closed the existing gap for monitoring the HPE SimpliVity cluster with Prometheus and Grafana, the </w:t>
      </w:r>
      <w:proofErr w:type="spellStart"/>
      <w:r>
        <w:t>defacto</w:t>
      </w:r>
      <w:proofErr w:type="spellEnd"/>
      <w:r>
        <w:t xml:space="preserve"> standard open source monitoring tools for containerized solutions. It presented a flexible </w:t>
      </w:r>
      <w:r w:rsidR="00BB1C98">
        <w:t xml:space="preserve">Prometheus connector, based on the SimpliVity Rest </w:t>
      </w:r>
      <w:proofErr w:type="gramStart"/>
      <w:r w:rsidR="00BB1C98">
        <w:t>API, that</w:t>
      </w:r>
      <w:proofErr w:type="gramEnd"/>
      <w:r w:rsidR="00BB1C98">
        <w:t xml:space="preserve"> can be easily adjusted to the current needs. </w:t>
      </w:r>
      <w:r>
        <w:t xml:space="preserve"> </w:t>
      </w:r>
    </w:p>
    <w:p w14:paraId="07DC4502" w14:textId="388B8351" w:rsidR="00DE307C" w:rsidRDefault="00DE307C" w:rsidP="00DE307C">
      <w:pPr>
        <w:pStyle w:val="BodyTextArial10pt"/>
      </w:pPr>
      <w:r w:rsidRPr="005E4E70">
        <w:t xml:space="preserve">This </w:t>
      </w:r>
      <w:r w:rsidR="004D340D">
        <w:t xml:space="preserve">Technical </w:t>
      </w:r>
      <w:r w:rsidR="001E7FA5">
        <w:t>white paper</w:t>
      </w:r>
      <w:r w:rsidRPr="005E4E70">
        <w:t xml:space="preserve"> describes solution testing performed in </w:t>
      </w:r>
      <w:r w:rsidR="00F50B07">
        <w:t>July and August 2019</w:t>
      </w:r>
      <w:r w:rsidRPr="005E4E70">
        <w:t xml:space="preserve">. </w:t>
      </w:r>
    </w:p>
    <w:p w14:paraId="79A46CAC" w14:textId="77777777" w:rsidR="00F50B07" w:rsidRPr="005E4E70" w:rsidRDefault="00F50B07" w:rsidP="00DE307C">
      <w:pPr>
        <w:pStyle w:val="BodyTextArial10pt"/>
      </w:pPr>
    </w:p>
    <w:p w14:paraId="3045906A" w14:textId="77777777" w:rsidR="00F50B07" w:rsidRDefault="00F50B07">
      <w:pPr>
        <w:rPr>
          <w:rFonts w:ascii="Arial" w:hAnsi="Arial"/>
          <w:b/>
          <w:color w:val="000000"/>
          <w:sz w:val="28"/>
          <w:szCs w:val="34"/>
        </w:rPr>
      </w:pPr>
      <w:bookmarkStart w:id="96" w:name="_Ref18162855"/>
      <w:bookmarkStart w:id="97" w:name="_Ref18162869"/>
      <w:bookmarkStart w:id="98" w:name="_Ref18162879"/>
      <w:bookmarkStart w:id="99" w:name="_Ref18162921"/>
      <w:r>
        <w:br w:type="page"/>
      </w:r>
    </w:p>
    <w:p w14:paraId="6B223125" w14:textId="77777777" w:rsidR="00B63772" w:rsidRDefault="00F50B07" w:rsidP="008F3B98">
      <w:pPr>
        <w:pStyle w:val="Heading1"/>
      </w:pPr>
      <w:bookmarkStart w:id="100" w:name="_Toc23429826"/>
      <w:r>
        <w:lastRenderedPageBreak/>
        <w:t>Appendix</w:t>
      </w:r>
      <w:bookmarkEnd w:id="100"/>
      <w:r>
        <w:t xml:space="preserve"> </w:t>
      </w:r>
    </w:p>
    <w:p w14:paraId="17F4B875" w14:textId="77777777" w:rsidR="00B63772" w:rsidRDefault="00B63772" w:rsidP="008F3B98">
      <w:pPr>
        <w:pStyle w:val="Heading1"/>
      </w:pPr>
    </w:p>
    <w:p w14:paraId="04042EC9" w14:textId="7E62589B" w:rsidR="00D128C1" w:rsidRPr="005E4E70" w:rsidRDefault="00B63772" w:rsidP="00B63772">
      <w:pPr>
        <w:pStyle w:val="Heading2"/>
      </w:pPr>
      <w:bookmarkStart w:id="101" w:name="_Ref18263231"/>
      <w:r>
        <w:t xml:space="preserve">Appendix </w:t>
      </w:r>
      <w:r w:rsidR="00F50B07">
        <w:t>A</w:t>
      </w:r>
      <w:r w:rsidR="00C41DB4">
        <w:t xml:space="preserve">: </w:t>
      </w:r>
      <w:r w:rsidR="00C567B2">
        <w:t xml:space="preserve">SimpliVity Connector - </w:t>
      </w:r>
      <w:proofErr w:type="spellStart"/>
      <w:r w:rsidR="008177CA">
        <w:t>Dockerfile</w:t>
      </w:r>
      <w:bookmarkEnd w:id="96"/>
      <w:bookmarkEnd w:id="97"/>
      <w:bookmarkEnd w:id="98"/>
      <w:bookmarkEnd w:id="99"/>
      <w:bookmarkEnd w:id="101"/>
      <w:proofErr w:type="spellEnd"/>
    </w:p>
    <w:p w14:paraId="347A2AD9" w14:textId="77777777" w:rsidR="00723DDA" w:rsidRDefault="00723DDA" w:rsidP="00723DDA"/>
    <w:p w14:paraId="49A153B1" w14:textId="77777777" w:rsidR="00723DDA" w:rsidRDefault="00723DDA" w:rsidP="00723DDA"/>
    <w:p w14:paraId="20CA90CA" w14:textId="77777777" w:rsidR="000B0E6A" w:rsidRDefault="00723DDA" w:rsidP="00723DDA">
      <w:pPr>
        <w:shd w:val="clear" w:color="auto" w:fill="FFFFFF"/>
        <w:spacing w:line="285" w:lineRule="atLeast"/>
        <w:rPr>
          <w:rFonts w:ascii="Consolas" w:hAnsi="Consolas"/>
          <w:color w:val="008000"/>
          <w:sz w:val="21"/>
          <w:szCs w:val="21"/>
        </w:rPr>
      </w:pPr>
      <w:r w:rsidRPr="00723DDA">
        <w:rPr>
          <w:rFonts w:ascii="Consolas" w:hAnsi="Consolas"/>
          <w:color w:val="008000"/>
          <w:sz w:val="21"/>
          <w:szCs w:val="21"/>
        </w:rPr>
        <w:t xml:space="preserve"># </w:t>
      </w:r>
      <w:proofErr w:type="spellStart"/>
      <w:r w:rsidR="000B0E6A">
        <w:rPr>
          <w:rFonts w:ascii="Consolas" w:hAnsi="Consolas"/>
          <w:color w:val="008000"/>
          <w:sz w:val="21"/>
          <w:szCs w:val="21"/>
        </w:rPr>
        <w:t>Dockerfile</w:t>
      </w:r>
      <w:proofErr w:type="spellEnd"/>
      <w:r w:rsidR="000B0E6A">
        <w:rPr>
          <w:rFonts w:ascii="Consolas" w:hAnsi="Consolas"/>
          <w:color w:val="008000"/>
          <w:sz w:val="21"/>
          <w:szCs w:val="21"/>
        </w:rPr>
        <w:t xml:space="preserve"> to build a SimpliVity Connector container</w:t>
      </w:r>
    </w:p>
    <w:p w14:paraId="40026EC1" w14:textId="278DACC3" w:rsidR="00723DDA" w:rsidRPr="00723DDA" w:rsidRDefault="000B0E6A" w:rsidP="00723DDA">
      <w:pPr>
        <w:shd w:val="clear" w:color="auto" w:fill="FFFFFF"/>
        <w:spacing w:line="285" w:lineRule="atLeast"/>
        <w:rPr>
          <w:rFonts w:ascii="Consolas" w:hAnsi="Consolas"/>
          <w:color w:val="000000"/>
          <w:sz w:val="21"/>
          <w:szCs w:val="21"/>
        </w:rPr>
      </w:pPr>
      <w:r>
        <w:rPr>
          <w:rFonts w:ascii="Consolas" w:hAnsi="Consolas"/>
          <w:color w:val="008000"/>
          <w:sz w:val="21"/>
          <w:szCs w:val="21"/>
        </w:rPr>
        <w:t xml:space="preserve"># </w:t>
      </w:r>
      <w:proofErr w:type="spellStart"/>
      <w:proofErr w:type="gramStart"/>
      <w:r>
        <w:rPr>
          <w:rFonts w:ascii="Consolas" w:hAnsi="Consolas"/>
          <w:color w:val="008000"/>
          <w:sz w:val="21"/>
          <w:szCs w:val="21"/>
        </w:rPr>
        <w:t>docker</w:t>
      </w:r>
      <w:proofErr w:type="spellEnd"/>
      <w:proofErr w:type="gramEnd"/>
      <w:r>
        <w:rPr>
          <w:rFonts w:ascii="Consolas" w:hAnsi="Consolas"/>
          <w:color w:val="008000"/>
          <w:sz w:val="21"/>
          <w:szCs w:val="21"/>
        </w:rPr>
        <w:t xml:space="preserve"> build -t </w:t>
      </w:r>
      <w:proofErr w:type="spellStart"/>
      <w:r>
        <w:rPr>
          <w:rFonts w:ascii="Consolas" w:hAnsi="Consolas"/>
          <w:color w:val="008000"/>
          <w:sz w:val="21"/>
          <w:szCs w:val="21"/>
        </w:rPr>
        <w:t>svtconnector</w:t>
      </w:r>
      <w:proofErr w:type="spellEnd"/>
      <w:r>
        <w:rPr>
          <w:rFonts w:ascii="Consolas" w:hAnsi="Consolas"/>
          <w:color w:val="008000"/>
          <w:sz w:val="21"/>
          <w:szCs w:val="21"/>
        </w:rPr>
        <w:t xml:space="preserve"> -f </w:t>
      </w:r>
      <w:proofErr w:type="spellStart"/>
      <w:r>
        <w:rPr>
          <w:rFonts w:ascii="Consolas" w:hAnsi="Consolas"/>
          <w:color w:val="008000"/>
          <w:sz w:val="21"/>
          <w:szCs w:val="21"/>
        </w:rPr>
        <w:t>svtPrometheusConnector</w:t>
      </w:r>
      <w:r w:rsidR="00723DDA" w:rsidRPr="00723DDA">
        <w:rPr>
          <w:rFonts w:ascii="Consolas" w:hAnsi="Consolas"/>
          <w:color w:val="008000"/>
          <w:sz w:val="21"/>
          <w:szCs w:val="21"/>
        </w:rPr>
        <w:t>.Dockerfile</w:t>
      </w:r>
      <w:proofErr w:type="spellEnd"/>
      <w:r w:rsidR="00723DDA" w:rsidRPr="00723DDA">
        <w:rPr>
          <w:rFonts w:ascii="Consolas" w:hAnsi="Consolas"/>
          <w:color w:val="008000"/>
          <w:sz w:val="21"/>
          <w:szCs w:val="21"/>
        </w:rPr>
        <w:t xml:space="preserve"> . </w:t>
      </w:r>
    </w:p>
    <w:p w14:paraId="385FC89E" w14:textId="77777777" w:rsidR="00723DDA" w:rsidRPr="00723DDA" w:rsidRDefault="00723DDA" w:rsidP="00723DDA">
      <w:pPr>
        <w:shd w:val="clear" w:color="auto" w:fill="FFFFFF"/>
        <w:spacing w:line="285" w:lineRule="atLeast"/>
        <w:rPr>
          <w:rFonts w:ascii="Consolas" w:hAnsi="Consolas"/>
          <w:color w:val="000000"/>
          <w:sz w:val="21"/>
          <w:szCs w:val="21"/>
        </w:rPr>
      </w:pPr>
      <w:r w:rsidRPr="00723DDA">
        <w:rPr>
          <w:rFonts w:ascii="Consolas" w:hAnsi="Consolas"/>
          <w:color w:val="0000FF"/>
          <w:sz w:val="21"/>
          <w:szCs w:val="21"/>
        </w:rPr>
        <w:t>FROM</w:t>
      </w:r>
      <w:r w:rsidRPr="00723DDA">
        <w:rPr>
          <w:rFonts w:ascii="Consolas" w:hAnsi="Consolas"/>
          <w:color w:val="000000"/>
          <w:sz w:val="21"/>
          <w:szCs w:val="21"/>
        </w:rPr>
        <w:t xml:space="preserve"> </w:t>
      </w:r>
      <w:proofErr w:type="spellStart"/>
      <w:r w:rsidRPr="00723DDA">
        <w:rPr>
          <w:rFonts w:ascii="Consolas" w:hAnsi="Consolas"/>
          <w:color w:val="000000"/>
          <w:sz w:val="21"/>
          <w:szCs w:val="21"/>
        </w:rPr>
        <w:t>ubuntu</w:t>
      </w:r>
      <w:proofErr w:type="spellEnd"/>
    </w:p>
    <w:p w14:paraId="4DA01B75" w14:textId="77777777" w:rsidR="00723DDA" w:rsidRPr="00723DDA" w:rsidRDefault="00723DDA" w:rsidP="00723DDA">
      <w:pPr>
        <w:shd w:val="clear" w:color="auto" w:fill="FFFFFF"/>
        <w:spacing w:line="285" w:lineRule="atLeast"/>
        <w:rPr>
          <w:rFonts w:ascii="Consolas" w:hAnsi="Consolas"/>
          <w:color w:val="000000"/>
          <w:sz w:val="21"/>
          <w:szCs w:val="21"/>
        </w:rPr>
      </w:pPr>
      <w:r w:rsidRPr="00723DDA">
        <w:rPr>
          <w:rFonts w:ascii="Consolas" w:hAnsi="Consolas"/>
          <w:color w:val="008000"/>
          <w:sz w:val="21"/>
          <w:szCs w:val="21"/>
        </w:rPr>
        <w:t>#</w:t>
      </w:r>
    </w:p>
    <w:p w14:paraId="124A2AFA" w14:textId="794CB27F" w:rsidR="00723DDA" w:rsidRPr="00723DDA" w:rsidRDefault="00723DDA" w:rsidP="00723DDA">
      <w:pPr>
        <w:shd w:val="clear" w:color="auto" w:fill="FFFFFF"/>
        <w:spacing w:line="285" w:lineRule="atLeast"/>
        <w:rPr>
          <w:rFonts w:ascii="Consolas" w:hAnsi="Consolas"/>
          <w:color w:val="000000"/>
          <w:sz w:val="21"/>
          <w:szCs w:val="21"/>
        </w:rPr>
      </w:pPr>
      <w:r w:rsidRPr="00723DDA">
        <w:rPr>
          <w:rFonts w:ascii="Consolas" w:hAnsi="Consolas"/>
          <w:color w:val="0000FF"/>
          <w:sz w:val="21"/>
          <w:szCs w:val="21"/>
        </w:rPr>
        <w:t>LABEL</w:t>
      </w:r>
      <w:r w:rsidRPr="00723DDA">
        <w:rPr>
          <w:rFonts w:ascii="Consolas" w:hAnsi="Consolas"/>
          <w:color w:val="000000"/>
          <w:sz w:val="21"/>
          <w:szCs w:val="21"/>
        </w:rPr>
        <w:t xml:space="preserve"> maintainer=</w:t>
      </w:r>
      <w:r w:rsidRPr="00723DDA">
        <w:rPr>
          <w:rFonts w:ascii="Consolas" w:hAnsi="Consolas"/>
          <w:color w:val="A31515"/>
          <w:sz w:val="21"/>
          <w:szCs w:val="21"/>
        </w:rPr>
        <w:t>"</w:t>
      </w:r>
      <w:del w:id="102" w:author="Gireesan Mini, Jyothis" w:date="2019-12-16T19:56:00Z">
        <w:r w:rsidRPr="00723DDA" w:rsidDel="006134A9">
          <w:rPr>
            <w:rFonts w:ascii="Consolas" w:hAnsi="Consolas"/>
            <w:color w:val="A31515"/>
            <w:sz w:val="21"/>
            <w:szCs w:val="21"/>
          </w:rPr>
          <w:delText>Thomas Beha</w:delText>
        </w:r>
      </w:del>
      <w:ins w:id="103" w:author="Gireesan Mini, Jyothis" w:date="2019-12-16T19:56:00Z">
        <w:r w:rsidR="006134A9">
          <w:rPr>
            <w:rFonts w:ascii="Consolas" w:hAnsi="Consolas"/>
            <w:color w:val="A31515"/>
            <w:sz w:val="21"/>
            <w:szCs w:val="21"/>
          </w:rPr>
          <w:t>Hewlett Packard Enterprise</w:t>
        </w:r>
      </w:ins>
      <w:r w:rsidRPr="00723DDA">
        <w:rPr>
          <w:rFonts w:ascii="Consolas" w:hAnsi="Consolas"/>
          <w:color w:val="A31515"/>
          <w:sz w:val="21"/>
          <w:szCs w:val="21"/>
        </w:rPr>
        <w:t>"</w:t>
      </w:r>
    </w:p>
    <w:p w14:paraId="425F79A2" w14:textId="62B3B829" w:rsidR="00723DDA" w:rsidRPr="00723DDA" w:rsidRDefault="00723DDA" w:rsidP="00723DDA">
      <w:pPr>
        <w:shd w:val="clear" w:color="auto" w:fill="FFFFFF"/>
        <w:spacing w:line="285" w:lineRule="atLeast"/>
        <w:rPr>
          <w:rFonts w:ascii="Consolas" w:hAnsi="Consolas"/>
          <w:color w:val="000000"/>
          <w:sz w:val="21"/>
          <w:szCs w:val="21"/>
        </w:rPr>
      </w:pPr>
      <w:r w:rsidRPr="00723DDA">
        <w:rPr>
          <w:rFonts w:ascii="Consolas" w:hAnsi="Consolas"/>
          <w:color w:val="0000FF"/>
          <w:sz w:val="21"/>
          <w:szCs w:val="21"/>
        </w:rPr>
        <w:t>LABEL</w:t>
      </w:r>
      <w:r w:rsidRPr="00723DDA">
        <w:rPr>
          <w:rFonts w:ascii="Consolas" w:hAnsi="Consolas"/>
          <w:color w:val="000000"/>
          <w:sz w:val="21"/>
          <w:szCs w:val="21"/>
        </w:rPr>
        <w:t xml:space="preserve"> version=</w:t>
      </w:r>
      <w:r w:rsidRPr="00723DDA">
        <w:rPr>
          <w:rFonts w:ascii="Consolas" w:hAnsi="Consolas"/>
          <w:color w:val="A31515"/>
          <w:sz w:val="21"/>
          <w:szCs w:val="21"/>
        </w:rPr>
        <w:t>"</w:t>
      </w:r>
      <w:del w:id="104" w:author="Gireesan Mini, Jyothis" w:date="2019-12-16T19:57:00Z">
        <w:r w:rsidRPr="00723DDA" w:rsidDel="006134A9">
          <w:rPr>
            <w:rFonts w:ascii="Consolas" w:hAnsi="Consolas"/>
            <w:color w:val="A31515"/>
            <w:sz w:val="21"/>
            <w:szCs w:val="21"/>
          </w:rPr>
          <w:delText>2</w:delText>
        </w:r>
      </w:del>
      <w:ins w:id="105" w:author="Gireesan Mini, Jyothis" w:date="2019-12-16T19:57:00Z">
        <w:r w:rsidR="006134A9">
          <w:rPr>
            <w:rFonts w:ascii="Consolas" w:hAnsi="Consolas"/>
            <w:color w:val="A31515"/>
            <w:sz w:val="21"/>
            <w:szCs w:val="21"/>
          </w:rPr>
          <w:t>1</w:t>
        </w:r>
      </w:ins>
      <w:r w:rsidRPr="00723DDA">
        <w:rPr>
          <w:rFonts w:ascii="Consolas" w:hAnsi="Consolas"/>
          <w:color w:val="A31515"/>
          <w:sz w:val="21"/>
          <w:szCs w:val="21"/>
        </w:rPr>
        <w:t>.0"</w:t>
      </w:r>
    </w:p>
    <w:p w14:paraId="63CA1A42" w14:textId="44C27360" w:rsidR="00723DDA" w:rsidRPr="00723DDA" w:rsidRDefault="00723DDA" w:rsidP="00723DDA">
      <w:pPr>
        <w:shd w:val="clear" w:color="auto" w:fill="FFFFFF"/>
        <w:spacing w:line="285" w:lineRule="atLeast"/>
        <w:rPr>
          <w:rFonts w:ascii="Consolas" w:hAnsi="Consolas"/>
          <w:color w:val="000000"/>
          <w:sz w:val="21"/>
          <w:szCs w:val="21"/>
        </w:rPr>
      </w:pPr>
      <w:r w:rsidRPr="00723DDA">
        <w:rPr>
          <w:rFonts w:ascii="Consolas" w:hAnsi="Consolas"/>
          <w:color w:val="0000FF"/>
          <w:sz w:val="21"/>
          <w:szCs w:val="21"/>
        </w:rPr>
        <w:t>LABEL</w:t>
      </w:r>
      <w:r w:rsidRPr="00723DDA">
        <w:rPr>
          <w:rFonts w:ascii="Consolas" w:hAnsi="Consolas"/>
          <w:color w:val="000000"/>
          <w:sz w:val="21"/>
          <w:szCs w:val="21"/>
        </w:rPr>
        <w:t xml:space="preserve"> copyright=</w:t>
      </w:r>
      <w:r w:rsidRPr="00723DDA">
        <w:rPr>
          <w:rFonts w:ascii="Consolas" w:hAnsi="Consolas"/>
          <w:color w:val="A31515"/>
          <w:sz w:val="21"/>
          <w:szCs w:val="21"/>
        </w:rPr>
        <w:t>"</w:t>
      </w:r>
      <w:ins w:id="106" w:author="Gireesan Mini, Jyothis" w:date="2019-12-16T19:57:00Z">
        <w:r w:rsidR="006134A9">
          <w:rPr>
            <w:rFonts w:ascii="Consolas" w:hAnsi="Consolas"/>
            <w:color w:val="A31515"/>
            <w:sz w:val="21"/>
            <w:szCs w:val="21"/>
          </w:rPr>
          <w:t>Hewlett Packard Enterprise</w:t>
        </w:r>
      </w:ins>
      <w:bookmarkStart w:id="107" w:name="_GoBack"/>
      <w:bookmarkEnd w:id="107"/>
      <w:del w:id="108" w:author="Gireesan Mini, Jyothis" w:date="2019-12-16T19:57:00Z">
        <w:r w:rsidRPr="00723DDA" w:rsidDel="006134A9">
          <w:rPr>
            <w:rFonts w:ascii="Consolas" w:hAnsi="Consolas"/>
            <w:color w:val="A31515"/>
            <w:sz w:val="21"/>
            <w:szCs w:val="21"/>
          </w:rPr>
          <w:delText>Thomas Beha</w:delText>
        </w:r>
      </w:del>
      <w:r w:rsidRPr="00723DDA">
        <w:rPr>
          <w:rFonts w:ascii="Consolas" w:hAnsi="Consolas"/>
          <w:color w:val="A31515"/>
          <w:sz w:val="21"/>
          <w:szCs w:val="21"/>
        </w:rPr>
        <w:t>, 2019"</w:t>
      </w:r>
    </w:p>
    <w:p w14:paraId="5B5E5115" w14:textId="77777777" w:rsidR="00723DDA" w:rsidRPr="00723DDA" w:rsidRDefault="00723DDA" w:rsidP="00723DDA">
      <w:pPr>
        <w:shd w:val="clear" w:color="auto" w:fill="FFFFFF"/>
        <w:spacing w:line="285" w:lineRule="atLeast"/>
        <w:rPr>
          <w:rFonts w:ascii="Consolas" w:hAnsi="Consolas"/>
          <w:color w:val="000000"/>
          <w:sz w:val="21"/>
          <w:szCs w:val="21"/>
        </w:rPr>
      </w:pPr>
      <w:r w:rsidRPr="00723DDA">
        <w:rPr>
          <w:rFonts w:ascii="Consolas" w:hAnsi="Consolas"/>
          <w:color w:val="0000FF"/>
          <w:sz w:val="21"/>
          <w:szCs w:val="21"/>
        </w:rPr>
        <w:t>LABEL</w:t>
      </w:r>
      <w:r w:rsidRPr="00723DDA">
        <w:rPr>
          <w:rFonts w:ascii="Consolas" w:hAnsi="Consolas"/>
          <w:color w:val="000000"/>
          <w:sz w:val="21"/>
          <w:szCs w:val="21"/>
        </w:rPr>
        <w:t xml:space="preserve"> license=</w:t>
      </w:r>
      <w:r w:rsidRPr="00723DDA">
        <w:rPr>
          <w:rFonts w:ascii="Consolas" w:hAnsi="Consolas"/>
          <w:color w:val="A31515"/>
          <w:sz w:val="21"/>
          <w:szCs w:val="21"/>
        </w:rPr>
        <w:t>"GNU General Public License v3"</w:t>
      </w:r>
    </w:p>
    <w:p w14:paraId="4C597D2D" w14:textId="77777777" w:rsidR="00723DDA" w:rsidRPr="00723DDA" w:rsidRDefault="00723DDA" w:rsidP="00723DDA">
      <w:pPr>
        <w:shd w:val="clear" w:color="auto" w:fill="FFFFFF"/>
        <w:spacing w:line="285" w:lineRule="atLeast"/>
        <w:rPr>
          <w:rFonts w:ascii="Consolas" w:hAnsi="Consolas"/>
          <w:color w:val="000000"/>
          <w:sz w:val="21"/>
          <w:szCs w:val="21"/>
        </w:rPr>
      </w:pPr>
      <w:r w:rsidRPr="00723DDA">
        <w:rPr>
          <w:rFonts w:ascii="Consolas" w:hAnsi="Consolas"/>
          <w:color w:val="0000FF"/>
          <w:sz w:val="21"/>
          <w:szCs w:val="21"/>
        </w:rPr>
        <w:t>LABEL</w:t>
      </w:r>
      <w:r w:rsidRPr="00723DDA">
        <w:rPr>
          <w:rFonts w:ascii="Consolas" w:hAnsi="Consolas"/>
          <w:color w:val="000000"/>
          <w:sz w:val="21"/>
          <w:szCs w:val="21"/>
        </w:rPr>
        <w:t xml:space="preserve"> DESCRIPTION=</w:t>
      </w:r>
      <w:r w:rsidRPr="00723DDA">
        <w:rPr>
          <w:rFonts w:ascii="Consolas" w:hAnsi="Consolas"/>
          <w:color w:val="A31515"/>
          <w:sz w:val="21"/>
          <w:szCs w:val="21"/>
        </w:rPr>
        <w:t xml:space="preserve">"CTC SimpliVity </w:t>
      </w:r>
      <w:proofErr w:type="spellStart"/>
      <w:r w:rsidRPr="00723DDA">
        <w:rPr>
          <w:rFonts w:ascii="Consolas" w:hAnsi="Consolas"/>
          <w:color w:val="A31515"/>
          <w:sz w:val="21"/>
          <w:szCs w:val="21"/>
        </w:rPr>
        <w:t>Pythone</w:t>
      </w:r>
      <w:proofErr w:type="spellEnd"/>
      <w:r w:rsidRPr="00723DDA">
        <w:rPr>
          <w:rFonts w:ascii="Consolas" w:hAnsi="Consolas"/>
          <w:color w:val="A31515"/>
          <w:sz w:val="21"/>
          <w:szCs w:val="21"/>
        </w:rPr>
        <w:t xml:space="preserve"> container based on Ubuntu"</w:t>
      </w:r>
    </w:p>
    <w:p w14:paraId="20240C6E" w14:textId="77777777" w:rsidR="00723DDA" w:rsidRPr="00723DDA" w:rsidRDefault="00723DDA" w:rsidP="00723DDA">
      <w:pPr>
        <w:shd w:val="clear" w:color="auto" w:fill="FFFFFF"/>
        <w:spacing w:line="285" w:lineRule="atLeast"/>
        <w:rPr>
          <w:rFonts w:ascii="Consolas" w:hAnsi="Consolas"/>
          <w:color w:val="000000"/>
          <w:sz w:val="21"/>
          <w:szCs w:val="21"/>
        </w:rPr>
      </w:pPr>
      <w:r w:rsidRPr="00723DDA">
        <w:rPr>
          <w:rFonts w:ascii="Consolas" w:hAnsi="Consolas"/>
          <w:color w:val="008000"/>
          <w:sz w:val="21"/>
          <w:szCs w:val="21"/>
        </w:rPr>
        <w:t>#</w:t>
      </w:r>
    </w:p>
    <w:p w14:paraId="21FD8CB6" w14:textId="77777777" w:rsidR="00723DDA" w:rsidRPr="00723DDA" w:rsidRDefault="00723DDA" w:rsidP="00723DDA">
      <w:pPr>
        <w:shd w:val="clear" w:color="auto" w:fill="FFFFFF"/>
        <w:spacing w:line="285" w:lineRule="atLeast"/>
        <w:rPr>
          <w:rFonts w:ascii="Consolas" w:hAnsi="Consolas"/>
          <w:color w:val="000000"/>
          <w:sz w:val="21"/>
          <w:szCs w:val="21"/>
        </w:rPr>
      </w:pPr>
      <w:r w:rsidRPr="00723DDA">
        <w:rPr>
          <w:rFonts w:ascii="Consolas" w:hAnsi="Consolas"/>
          <w:color w:val="0000FF"/>
          <w:sz w:val="21"/>
          <w:szCs w:val="21"/>
        </w:rPr>
        <w:t>RUN</w:t>
      </w:r>
      <w:r w:rsidRPr="00723DDA">
        <w:rPr>
          <w:rFonts w:ascii="Consolas" w:hAnsi="Consolas"/>
          <w:color w:val="000000"/>
          <w:sz w:val="21"/>
          <w:szCs w:val="21"/>
        </w:rPr>
        <w:t xml:space="preserve"> apt-get update</w:t>
      </w:r>
    </w:p>
    <w:p w14:paraId="170BF72A" w14:textId="77777777" w:rsidR="00723DDA" w:rsidRPr="00723DDA" w:rsidRDefault="00723DDA" w:rsidP="00723DDA">
      <w:pPr>
        <w:shd w:val="clear" w:color="auto" w:fill="FFFFFF"/>
        <w:spacing w:line="285" w:lineRule="atLeast"/>
        <w:rPr>
          <w:rFonts w:ascii="Consolas" w:hAnsi="Consolas"/>
          <w:color w:val="000000"/>
          <w:sz w:val="21"/>
          <w:szCs w:val="21"/>
        </w:rPr>
      </w:pPr>
      <w:r w:rsidRPr="00723DDA">
        <w:rPr>
          <w:rFonts w:ascii="Consolas" w:hAnsi="Consolas"/>
          <w:color w:val="0000FF"/>
          <w:sz w:val="21"/>
          <w:szCs w:val="21"/>
        </w:rPr>
        <w:t>RUN</w:t>
      </w:r>
      <w:r w:rsidRPr="00723DDA">
        <w:rPr>
          <w:rFonts w:ascii="Consolas" w:hAnsi="Consolas"/>
          <w:color w:val="000000"/>
          <w:sz w:val="21"/>
          <w:szCs w:val="21"/>
        </w:rPr>
        <w:t xml:space="preserve"> apt-get -y install python3.6 &amp;&amp; \</w:t>
      </w:r>
    </w:p>
    <w:p w14:paraId="4115BFF4" w14:textId="77777777" w:rsidR="00723DDA" w:rsidRPr="00723DDA" w:rsidRDefault="00723DDA" w:rsidP="00723DDA">
      <w:pPr>
        <w:shd w:val="clear" w:color="auto" w:fill="FFFFFF"/>
        <w:spacing w:line="285" w:lineRule="atLeast"/>
        <w:rPr>
          <w:rFonts w:ascii="Consolas" w:hAnsi="Consolas"/>
          <w:color w:val="000000"/>
          <w:sz w:val="21"/>
          <w:szCs w:val="21"/>
        </w:rPr>
      </w:pPr>
      <w:r w:rsidRPr="00723DDA">
        <w:rPr>
          <w:rFonts w:ascii="Consolas" w:hAnsi="Consolas"/>
          <w:color w:val="000000"/>
          <w:sz w:val="21"/>
          <w:szCs w:val="21"/>
        </w:rPr>
        <w:t>    </w:t>
      </w:r>
      <w:proofErr w:type="gramStart"/>
      <w:r w:rsidRPr="00723DDA">
        <w:rPr>
          <w:rFonts w:ascii="Consolas" w:hAnsi="Consolas"/>
          <w:color w:val="000000"/>
          <w:sz w:val="21"/>
          <w:szCs w:val="21"/>
        </w:rPr>
        <w:t>apt-get</w:t>
      </w:r>
      <w:proofErr w:type="gramEnd"/>
      <w:r w:rsidRPr="00723DDA">
        <w:rPr>
          <w:rFonts w:ascii="Consolas" w:hAnsi="Consolas"/>
          <w:color w:val="000000"/>
          <w:sz w:val="21"/>
          <w:szCs w:val="21"/>
        </w:rPr>
        <w:t xml:space="preserve"> -y install python3-pip &amp;&amp; \</w:t>
      </w:r>
    </w:p>
    <w:p w14:paraId="7A71C83B" w14:textId="77777777" w:rsidR="00723DDA" w:rsidRPr="00723DDA" w:rsidRDefault="00723DDA" w:rsidP="00723DDA">
      <w:pPr>
        <w:shd w:val="clear" w:color="auto" w:fill="FFFFFF"/>
        <w:spacing w:line="285" w:lineRule="atLeast"/>
        <w:rPr>
          <w:rFonts w:ascii="Consolas" w:hAnsi="Consolas"/>
          <w:color w:val="000000"/>
          <w:sz w:val="21"/>
          <w:szCs w:val="21"/>
        </w:rPr>
      </w:pPr>
      <w:r w:rsidRPr="00723DDA">
        <w:rPr>
          <w:rFonts w:ascii="Consolas" w:hAnsi="Consolas"/>
          <w:color w:val="000000"/>
          <w:sz w:val="21"/>
          <w:szCs w:val="21"/>
        </w:rPr>
        <w:t>    </w:t>
      </w:r>
      <w:proofErr w:type="gramStart"/>
      <w:r w:rsidRPr="00723DDA">
        <w:rPr>
          <w:rFonts w:ascii="Consolas" w:hAnsi="Consolas"/>
          <w:color w:val="000000"/>
          <w:sz w:val="21"/>
          <w:szCs w:val="21"/>
        </w:rPr>
        <w:t>apt-get</w:t>
      </w:r>
      <w:proofErr w:type="gramEnd"/>
      <w:r w:rsidRPr="00723DDA">
        <w:rPr>
          <w:rFonts w:ascii="Consolas" w:hAnsi="Consolas"/>
          <w:color w:val="000000"/>
          <w:sz w:val="21"/>
          <w:szCs w:val="21"/>
        </w:rPr>
        <w:t xml:space="preserve"> -y install vim &amp;&amp; \</w:t>
      </w:r>
    </w:p>
    <w:p w14:paraId="7A1B8268" w14:textId="77777777" w:rsidR="00723DDA" w:rsidRPr="00723DDA" w:rsidRDefault="00723DDA" w:rsidP="00723DDA">
      <w:pPr>
        <w:shd w:val="clear" w:color="auto" w:fill="FFFFFF"/>
        <w:spacing w:line="285" w:lineRule="atLeast"/>
        <w:rPr>
          <w:rFonts w:ascii="Consolas" w:hAnsi="Consolas"/>
          <w:color w:val="000000"/>
          <w:sz w:val="21"/>
          <w:szCs w:val="21"/>
        </w:rPr>
      </w:pPr>
      <w:r w:rsidRPr="00723DDA">
        <w:rPr>
          <w:rFonts w:ascii="Consolas" w:hAnsi="Consolas"/>
          <w:color w:val="000000"/>
          <w:sz w:val="21"/>
          <w:szCs w:val="21"/>
        </w:rPr>
        <w:t>    </w:t>
      </w:r>
      <w:proofErr w:type="gramStart"/>
      <w:r w:rsidRPr="00723DDA">
        <w:rPr>
          <w:rFonts w:ascii="Consolas" w:hAnsi="Consolas"/>
          <w:color w:val="000000"/>
          <w:sz w:val="21"/>
          <w:szCs w:val="21"/>
        </w:rPr>
        <w:t>apt-get</w:t>
      </w:r>
      <w:proofErr w:type="gramEnd"/>
      <w:r w:rsidRPr="00723DDA">
        <w:rPr>
          <w:rFonts w:ascii="Consolas" w:hAnsi="Consolas"/>
          <w:color w:val="000000"/>
          <w:sz w:val="21"/>
          <w:szCs w:val="21"/>
        </w:rPr>
        <w:t xml:space="preserve"> -y install </w:t>
      </w:r>
      <w:proofErr w:type="spellStart"/>
      <w:r w:rsidRPr="00723DDA">
        <w:rPr>
          <w:rFonts w:ascii="Consolas" w:hAnsi="Consolas"/>
          <w:color w:val="000000"/>
          <w:sz w:val="21"/>
          <w:szCs w:val="21"/>
        </w:rPr>
        <w:t>cron</w:t>
      </w:r>
      <w:proofErr w:type="spellEnd"/>
      <w:r w:rsidRPr="00723DDA">
        <w:rPr>
          <w:rFonts w:ascii="Consolas" w:hAnsi="Consolas"/>
          <w:color w:val="000000"/>
          <w:sz w:val="21"/>
          <w:szCs w:val="21"/>
        </w:rPr>
        <w:t xml:space="preserve"> </w:t>
      </w:r>
    </w:p>
    <w:p w14:paraId="0C66BD1B" w14:textId="77777777" w:rsidR="00723DDA" w:rsidRPr="00723DDA" w:rsidRDefault="00723DDA" w:rsidP="00723DDA">
      <w:pPr>
        <w:shd w:val="clear" w:color="auto" w:fill="FFFFFF"/>
        <w:spacing w:line="285" w:lineRule="atLeast"/>
        <w:rPr>
          <w:rFonts w:ascii="Consolas" w:hAnsi="Consolas"/>
          <w:color w:val="000000"/>
          <w:sz w:val="21"/>
          <w:szCs w:val="21"/>
        </w:rPr>
      </w:pPr>
      <w:r w:rsidRPr="00723DDA">
        <w:rPr>
          <w:rFonts w:ascii="Consolas" w:hAnsi="Consolas"/>
          <w:color w:val="0000FF"/>
          <w:sz w:val="21"/>
          <w:szCs w:val="21"/>
        </w:rPr>
        <w:t>RUN</w:t>
      </w:r>
      <w:r w:rsidRPr="00723DDA">
        <w:rPr>
          <w:rFonts w:ascii="Consolas" w:hAnsi="Consolas"/>
          <w:color w:val="000000"/>
          <w:sz w:val="21"/>
          <w:szCs w:val="21"/>
        </w:rPr>
        <w:t xml:space="preserve"> /</w:t>
      </w:r>
      <w:proofErr w:type="spellStart"/>
      <w:r w:rsidRPr="00723DDA">
        <w:rPr>
          <w:rFonts w:ascii="Consolas" w:hAnsi="Consolas"/>
          <w:color w:val="000000"/>
          <w:sz w:val="21"/>
          <w:szCs w:val="21"/>
        </w:rPr>
        <w:t>usr</w:t>
      </w:r>
      <w:proofErr w:type="spellEnd"/>
      <w:r w:rsidRPr="00723DDA">
        <w:rPr>
          <w:rFonts w:ascii="Consolas" w:hAnsi="Consolas"/>
          <w:color w:val="000000"/>
          <w:sz w:val="21"/>
          <w:szCs w:val="21"/>
        </w:rPr>
        <w:t>/bin/pip3 install requests &amp;&amp; \</w:t>
      </w:r>
    </w:p>
    <w:p w14:paraId="5C7168E2" w14:textId="77777777" w:rsidR="00723DDA" w:rsidRPr="00723DDA" w:rsidRDefault="00723DDA" w:rsidP="00723DDA">
      <w:pPr>
        <w:shd w:val="clear" w:color="auto" w:fill="FFFFFF"/>
        <w:spacing w:line="285" w:lineRule="atLeast"/>
        <w:rPr>
          <w:rFonts w:ascii="Consolas" w:hAnsi="Consolas"/>
          <w:color w:val="000000"/>
          <w:sz w:val="21"/>
          <w:szCs w:val="21"/>
          <w:lang w:val="de-DE"/>
        </w:rPr>
      </w:pPr>
      <w:r w:rsidRPr="00723DDA">
        <w:rPr>
          <w:rFonts w:ascii="Consolas" w:hAnsi="Consolas"/>
          <w:color w:val="000000"/>
          <w:sz w:val="21"/>
          <w:szCs w:val="21"/>
        </w:rPr>
        <w:t>    </w:t>
      </w:r>
      <w:r w:rsidRPr="00723DDA">
        <w:rPr>
          <w:rFonts w:ascii="Consolas" w:hAnsi="Consolas"/>
          <w:color w:val="000000"/>
          <w:sz w:val="21"/>
          <w:szCs w:val="21"/>
          <w:lang w:val="de-DE"/>
        </w:rPr>
        <w:t>/usr/bin/pip3 install fernet &amp;&amp; \</w:t>
      </w:r>
    </w:p>
    <w:p w14:paraId="05D18929" w14:textId="77777777" w:rsidR="00723DDA" w:rsidRPr="00723DDA" w:rsidRDefault="00723DDA" w:rsidP="00723DDA">
      <w:pPr>
        <w:shd w:val="clear" w:color="auto" w:fill="FFFFFF"/>
        <w:spacing w:line="285" w:lineRule="atLeast"/>
        <w:rPr>
          <w:rFonts w:ascii="Consolas" w:hAnsi="Consolas"/>
          <w:color w:val="000000"/>
          <w:sz w:val="21"/>
          <w:szCs w:val="21"/>
        </w:rPr>
      </w:pPr>
      <w:r w:rsidRPr="00723DDA">
        <w:rPr>
          <w:rFonts w:ascii="Consolas" w:hAnsi="Consolas"/>
          <w:color w:val="000000"/>
          <w:sz w:val="21"/>
          <w:szCs w:val="21"/>
          <w:lang w:val="de-DE"/>
        </w:rPr>
        <w:t>    </w:t>
      </w:r>
      <w:r w:rsidRPr="00723DDA">
        <w:rPr>
          <w:rFonts w:ascii="Consolas" w:hAnsi="Consolas"/>
          <w:color w:val="000000"/>
          <w:sz w:val="21"/>
          <w:szCs w:val="21"/>
        </w:rPr>
        <w:t>/</w:t>
      </w:r>
      <w:proofErr w:type="spellStart"/>
      <w:r w:rsidRPr="00723DDA">
        <w:rPr>
          <w:rFonts w:ascii="Consolas" w:hAnsi="Consolas"/>
          <w:color w:val="000000"/>
          <w:sz w:val="21"/>
          <w:szCs w:val="21"/>
        </w:rPr>
        <w:t>usr</w:t>
      </w:r>
      <w:proofErr w:type="spellEnd"/>
      <w:r w:rsidRPr="00723DDA">
        <w:rPr>
          <w:rFonts w:ascii="Consolas" w:hAnsi="Consolas"/>
          <w:color w:val="000000"/>
          <w:sz w:val="21"/>
          <w:szCs w:val="21"/>
        </w:rPr>
        <w:t>/bin/pip3 install cryptography &amp;&amp; \</w:t>
      </w:r>
    </w:p>
    <w:p w14:paraId="5287A251" w14:textId="77777777" w:rsidR="00723DDA" w:rsidRPr="00723DDA" w:rsidRDefault="00723DDA" w:rsidP="00723DDA">
      <w:pPr>
        <w:shd w:val="clear" w:color="auto" w:fill="FFFFFF"/>
        <w:spacing w:line="285" w:lineRule="atLeast"/>
        <w:rPr>
          <w:rFonts w:ascii="Consolas" w:hAnsi="Consolas"/>
          <w:color w:val="000000"/>
          <w:sz w:val="21"/>
          <w:szCs w:val="21"/>
        </w:rPr>
      </w:pPr>
      <w:r w:rsidRPr="00723DDA">
        <w:rPr>
          <w:rFonts w:ascii="Consolas" w:hAnsi="Consolas"/>
          <w:color w:val="000000"/>
          <w:sz w:val="21"/>
          <w:szCs w:val="21"/>
        </w:rPr>
        <w:t>    /</w:t>
      </w:r>
      <w:proofErr w:type="spellStart"/>
      <w:r w:rsidRPr="00723DDA">
        <w:rPr>
          <w:rFonts w:ascii="Consolas" w:hAnsi="Consolas"/>
          <w:color w:val="000000"/>
          <w:sz w:val="21"/>
          <w:szCs w:val="21"/>
        </w:rPr>
        <w:t>usr</w:t>
      </w:r>
      <w:proofErr w:type="spellEnd"/>
      <w:r w:rsidRPr="00723DDA">
        <w:rPr>
          <w:rFonts w:ascii="Consolas" w:hAnsi="Consolas"/>
          <w:color w:val="000000"/>
          <w:sz w:val="21"/>
          <w:szCs w:val="21"/>
        </w:rPr>
        <w:t xml:space="preserve">/bin/pip3 install </w:t>
      </w:r>
      <w:proofErr w:type="spellStart"/>
      <w:r w:rsidRPr="00723DDA">
        <w:rPr>
          <w:rFonts w:ascii="Consolas" w:hAnsi="Consolas"/>
          <w:color w:val="000000"/>
          <w:sz w:val="21"/>
          <w:szCs w:val="21"/>
        </w:rPr>
        <w:t>lxml</w:t>
      </w:r>
      <w:proofErr w:type="spellEnd"/>
      <w:r w:rsidRPr="00723DDA">
        <w:rPr>
          <w:rFonts w:ascii="Consolas" w:hAnsi="Consolas"/>
          <w:color w:val="000000"/>
          <w:sz w:val="21"/>
          <w:szCs w:val="21"/>
        </w:rPr>
        <w:t xml:space="preserve"> &amp;&amp; \</w:t>
      </w:r>
    </w:p>
    <w:p w14:paraId="386ACEA6" w14:textId="77777777" w:rsidR="00723DDA" w:rsidRPr="00723DDA" w:rsidRDefault="00723DDA" w:rsidP="00723DDA">
      <w:pPr>
        <w:shd w:val="clear" w:color="auto" w:fill="FFFFFF"/>
        <w:spacing w:line="285" w:lineRule="atLeast"/>
        <w:rPr>
          <w:rFonts w:ascii="Consolas" w:hAnsi="Consolas"/>
          <w:color w:val="000000"/>
          <w:sz w:val="21"/>
          <w:szCs w:val="21"/>
        </w:rPr>
      </w:pPr>
      <w:r w:rsidRPr="00723DDA">
        <w:rPr>
          <w:rFonts w:ascii="Consolas" w:hAnsi="Consolas"/>
          <w:color w:val="000000"/>
          <w:sz w:val="21"/>
          <w:szCs w:val="21"/>
        </w:rPr>
        <w:t>    /</w:t>
      </w:r>
      <w:proofErr w:type="spellStart"/>
      <w:r w:rsidRPr="00723DDA">
        <w:rPr>
          <w:rFonts w:ascii="Consolas" w:hAnsi="Consolas"/>
          <w:color w:val="000000"/>
          <w:sz w:val="21"/>
          <w:szCs w:val="21"/>
        </w:rPr>
        <w:t>usr</w:t>
      </w:r>
      <w:proofErr w:type="spellEnd"/>
      <w:r w:rsidRPr="00723DDA">
        <w:rPr>
          <w:rFonts w:ascii="Consolas" w:hAnsi="Consolas"/>
          <w:color w:val="000000"/>
          <w:sz w:val="21"/>
          <w:szCs w:val="21"/>
        </w:rPr>
        <w:t xml:space="preserve">/bin/pip3 install </w:t>
      </w:r>
      <w:proofErr w:type="spellStart"/>
      <w:r w:rsidRPr="00723DDA">
        <w:rPr>
          <w:rFonts w:ascii="Consolas" w:hAnsi="Consolas"/>
          <w:color w:val="000000"/>
          <w:sz w:val="21"/>
          <w:szCs w:val="21"/>
        </w:rPr>
        <w:t>prometheus_client</w:t>
      </w:r>
      <w:proofErr w:type="spellEnd"/>
    </w:p>
    <w:p w14:paraId="74868C3F" w14:textId="77777777" w:rsidR="00723DDA" w:rsidRPr="00723DDA" w:rsidRDefault="00723DDA" w:rsidP="00723DDA">
      <w:pPr>
        <w:shd w:val="clear" w:color="auto" w:fill="FFFFFF"/>
        <w:spacing w:line="285" w:lineRule="atLeast"/>
        <w:rPr>
          <w:rFonts w:ascii="Consolas" w:hAnsi="Consolas"/>
          <w:color w:val="000000"/>
          <w:sz w:val="21"/>
          <w:szCs w:val="21"/>
        </w:rPr>
      </w:pPr>
      <w:r w:rsidRPr="00723DDA">
        <w:rPr>
          <w:rFonts w:ascii="Consolas" w:hAnsi="Consolas"/>
          <w:color w:val="008000"/>
          <w:sz w:val="21"/>
          <w:szCs w:val="21"/>
        </w:rPr>
        <w:t># copy the necessary python files to the container</w:t>
      </w:r>
    </w:p>
    <w:p w14:paraId="68BF33D6" w14:textId="77777777" w:rsidR="00723DDA" w:rsidRPr="00723DDA" w:rsidRDefault="00723DDA" w:rsidP="00723DDA">
      <w:pPr>
        <w:shd w:val="clear" w:color="auto" w:fill="FFFFFF"/>
        <w:spacing w:line="285" w:lineRule="atLeast"/>
        <w:rPr>
          <w:rFonts w:ascii="Consolas" w:hAnsi="Consolas"/>
          <w:color w:val="000000"/>
          <w:sz w:val="21"/>
          <w:szCs w:val="21"/>
        </w:rPr>
      </w:pPr>
      <w:r w:rsidRPr="00723DDA">
        <w:rPr>
          <w:rFonts w:ascii="Consolas" w:hAnsi="Consolas"/>
          <w:color w:val="0000FF"/>
          <w:sz w:val="21"/>
          <w:szCs w:val="21"/>
        </w:rPr>
        <w:t>RUN</w:t>
      </w:r>
      <w:r w:rsidRPr="00723DDA">
        <w:rPr>
          <w:rFonts w:ascii="Consolas" w:hAnsi="Consolas"/>
          <w:color w:val="000000"/>
          <w:sz w:val="21"/>
          <w:szCs w:val="21"/>
        </w:rPr>
        <w:t xml:space="preserve"> </w:t>
      </w:r>
      <w:proofErr w:type="spellStart"/>
      <w:r w:rsidRPr="00723DDA">
        <w:rPr>
          <w:rFonts w:ascii="Consolas" w:hAnsi="Consolas"/>
          <w:color w:val="000000"/>
          <w:sz w:val="21"/>
          <w:szCs w:val="21"/>
        </w:rPr>
        <w:t>mkdir</w:t>
      </w:r>
      <w:proofErr w:type="spellEnd"/>
      <w:r w:rsidRPr="00723DDA">
        <w:rPr>
          <w:rFonts w:ascii="Consolas" w:hAnsi="Consolas"/>
          <w:color w:val="000000"/>
          <w:sz w:val="21"/>
          <w:szCs w:val="21"/>
        </w:rPr>
        <w:t xml:space="preserve"> /opt/</w:t>
      </w:r>
      <w:proofErr w:type="spellStart"/>
      <w:r w:rsidRPr="00723DDA">
        <w:rPr>
          <w:rFonts w:ascii="Consolas" w:hAnsi="Consolas"/>
          <w:color w:val="000000"/>
          <w:sz w:val="21"/>
          <w:szCs w:val="21"/>
        </w:rPr>
        <w:t>svt</w:t>
      </w:r>
      <w:proofErr w:type="spellEnd"/>
    </w:p>
    <w:p w14:paraId="0A3488C3" w14:textId="77777777" w:rsidR="00723DDA" w:rsidRPr="00723DDA" w:rsidRDefault="00723DDA" w:rsidP="00723DDA">
      <w:pPr>
        <w:shd w:val="clear" w:color="auto" w:fill="FFFFFF"/>
        <w:spacing w:line="285" w:lineRule="atLeast"/>
        <w:rPr>
          <w:rFonts w:ascii="Consolas" w:hAnsi="Consolas"/>
          <w:color w:val="000000"/>
          <w:sz w:val="21"/>
          <w:szCs w:val="21"/>
        </w:rPr>
      </w:pPr>
      <w:r w:rsidRPr="00723DDA">
        <w:rPr>
          <w:rFonts w:ascii="Consolas" w:hAnsi="Consolas"/>
          <w:color w:val="0000FF"/>
          <w:sz w:val="21"/>
          <w:szCs w:val="21"/>
        </w:rPr>
        <w:t>COPY</w:t>
      </w:r>
      <w:r w:rsidRPr="00723DDA">
        <w:rPr>
          <w:rFonts w:ascii="Consolas" w:hAnsi="Consolas"/>
          <w:color w:val="000000"/>
          <w:sz w:val="21"/>
          <w:szCs w:val="21"/>
        </w:rPr>
        <w:t xml:space="preserve"> SimpliVityClass.py /opt/</w:t>
      </w:r>
      <w:proofErr w:type="spellStart"/>
      <w:r w:rsidRPr="00723DDA">
        <w:rPr>
          <w:rFonts w:ascii="Consolas" w:hAnsi="Consolas"/>
          <w:color w:val="000000"/>
          <w:sz w:val="21"/>
          <w:szCs w:val="21"/>
        </w:rPr>
        <w:t>svt</w:t>
      </w:r>
      <w:proofErr w:type="spellEnd"/>
    </w:p>
    <w:p w14:paraId="1C6F6986" w14:textId="77777777" w:rsidR="00723DDA" w:rsidRPr="00723DDA" w:rsidRDefault="00723DDA" w:rsidP="00723DDA">
      <w:pPr>
        <w:shd w:val="clear" w:color="auto" w:fill="FFFFFF"/>
        <w:spacing w:line="285" w:lineRule="atLeast"/>
        <w:rPr>
          <w:rFonts w:ascii="Consolas" w:hAnsi="Consolas"/>
          <w:color w:val="000000"/>
          <w:sz w:val="21"/>
          <w:szCs w:val="21"/>
        </w:rPr>
      </w:pPr>
      <w:r w:rsidRPr="00723DDA">
        <w:rPr>
          <w:rFonts w:ascii="Consolas" w:hAnsi="Consolas"/>
          <w:color w:val="0000FF"/>
          <w:sz w:val="21"/>
          <w:szCs w:val="21"/>
        </w:rPr>
        <w:t>COPY</w:t>
      </w:r>
      <w:r w:rsidRPr="00723DDA">
        <w:rPr>
          <w:rFonts w:ascii="Consolas" w:hAnsi="Consolas"/>
          <w:color w:val="000000"/>
          <w:sz w:val="21"/>
          <w:szCs w:val="21"/>
        </w:rPr>
        <w:t xml:space="preserve"> svtPromConnector.py /opt/</w:t>
      </w:r>
      <w:proofErr w:type="spellStart"/>
      <w:r w:rsidRPr="00723DDA">
        <w:rPr>
          <w:rFonts w:ascii="Consolas" w:hAnsi="Consolas"/>
          <w:color w:val="000000"/>
          <w:sz w:val="21"/>
          <w:szCs w:val="21"/>
        </w:rPr>
        <w:t>svt</w:t>
      </w:r>
      <w:proofErr w:type="spellEnd"/>
    </w:p>
    <w:p w14:paraId="792FF47F" w14:textId="77777777" w:rsidR="00723DDA" w:rsidRPr="00723DDA" w:rsidRDefault="00723DDA" w:rsidP="00723DDA">
      <w:pPr>
        <w:shd w:val="clear" w:color="auto" w:fill="FFFFFF"/>
        <w:spacing w:line="285" w:lineRule="atLeast"/>
        <w:rPr>
          <w:rFonts w:ascii="Consolas" w:hAnsi="Consolas"/>
          <w:color w:val="000000"/>
          <w:sz w:val="21"/>
          <w:szCs w:val="21"/>
        </w:rPr>
      </w:pPr>
      <w:r w:rsidRPr="00723DDA">
        <w:rPr>
          <w:rFonts w:ascii="Consolas" w:hAnsi="Consolas"/>
          <w:color w:val="0000FF"/>
          <w:sz w:val="21"/>
          <w:szCs w:val="21"/>
        </w:rPr>
        <w:t>COPY</w:t>
      </w:r>
      <w:r w:rsidRPr="00723DDA">
        <w:rPr>
          <w:rFonts w:ascii="Consolas" w:hAnsi="Consolas"/>
          <w:color w:val="000000"/>
          <w:sz w:val="21"/>
          <w:szCs w:val="21"/>
        </w:rPr>
        <w:t xml:space="preserve"> </w:t>
      </w:r>
      <w:proofErr w:type="spellStart"/>
      <w:r w:rsidRPr="00723DDA">
        <w:rPr>
          <w:rFonts w:ascii="Consolas" w:hAnsi="Consolas"/>
          <w:color w:val="000000"/>
          <w:sz w:val="21"/>
          <w:szCs w:val="21"/>
        </w:rPr>
        <w:t>SvtPromConnector.key</w:t>
      </w:r>
      <w:proofErr w:type="spellEnd"/>
      <w:r w:rsidRPr="00723DDA">
        <w:rPr>
          <w:rFonts w:ascii="Consolas" w:hAnsi="Consolas"/>
          <w:color w:val="000000"/>
          <w:sz w:val="21"/>
          <w:szCs w:val="21"/>
        </w:rPr>
        <w:t xml:space="preserve"> /opt/</w:t>
      </w:r>
      <w:proofErr w:type="spellStart"/>
      <w:r w:rsidRPr="00723DDA">
        <w:rPr>
          <w:rFonts w:ascii="Consolas" w:hAnsi="Consolas"/>
          <w:color w:val="000000"/>
          <w:sz w:val="21"/>
          <w:szCs w:val="21"/>
        </w:rPr>
        <w:t>svt</w:t>
      </w:r>
      <w:proofErr w:type="spellEnd"/>
    </w:p>
    <w:p w14:paraId="3FC39C88" w14:textId="77777777" w:rsidR="00723DDA" w:rsidRPr="00723DDA" w:rsidRDefault="00723DDA" w:rsidP="00723DDA">
      <w:pPr>
        <w:shd w:val="clear" w:color="auto" w:fill="FFFFFF"/>
        <w:spacing w:line="285" w:lineRule="atLeast"/>
        <w:rPr>
          <w:rFonts w:ascii="Consolas" w:hAnsi="Consolas"/>
          <w:color w:val="000000"/>
          <w:sz w:val="21"/>
          <w:szCs w:val="21"/>
        </w:rPr>
      </w:pPr>
      <w:r w:rsidRPr="00723DDA">
        <w:rPr>
          <w:rFonts w:ascii="Consolas" w:hAnsi="Consolas"/>
          <w:color w:val="0000FF"/>
          <w:sz w:val="21"/>
          <w:szCs w:val="21"/>
        </w:rPr>
        <w:t>COPY</w:t>
      </w:r>
      <w:r w:rsidRPr="00723DDA">
        <w:rPr>
          <w:rFonts w:ascii="Consolas" w:hAnsi="Consolas"/>
          <w:color w:val="000000"/>
          <w:sz w:val="21"/>
          <w:szCs w:val="21"/>
        </w:rPr>
        <w:t xml:space="preserve"> SvtPromConnector.xml /opt/</w:t>
      </w:r>
      <w:proofErr w:type="spellStart"/>
      <w:r w:rsidRPr="00723DDA">
        <w:rPr>
          <w:rFonts w:ascii="Consolas" w:hAnsi="Consolas"/>
          <w:color w:val="000000"/>
          <w:sz w:val="21"/>
          <w:szCs w:val="21"/>
        </w:rPr>
        <w:t>svt</w:t>
      </w:r>
      <w:proofErr w:type="spellEnd"/>
    </w:p>
    <w:p w14:paraId="4E58D291" w14:textId="77777777" w:rsidR="00723DDA" w:rsidRPr="00723DDA" w:rsidRDefault="00723DDA" w:rsidP="00723DDA">
      <w:pPr>
        <w:shd w:val="clear" w:color="auto" w:fill="FFFFFF"/>
        <w:spacing w:line="285" w:lineRule="atLeast"/>
        <w:rPr>
          <w:rFonts w:ascii="Consolas" w:hAnsi="Consolas"/>
          <w:color w:val="000000"/>
          <w:sz w:val="21"/>
          <w:szCs w:val="21"/>
        </w:rPr>
      </w:pPr>
      <w:r w:rsidRPr="00723DDA">
        <w:rPr>
          <w:rFonts w:ascii="Consolas" w:hAnsi="Consolas"/>
          <w:color w:val="008000"/>
          <w:sz w:val="21"/>
          <w:szCs w:val="21"/>
        </w:rPr>
        <w:t># Start the collector</w:t>
      </w:r>
    </w:p>
    <w:p w14:paraId="4092D141" w14:textId="77777777" w:rsidR="00723DDA" w:rsidRPr="00723DDA" w:rsidRDefault="00723DDA" w:rsidP="00723DDA">
      <w:pPr>
        <w:shd w:val="clear" w:color="auto" w:fill="FFFFFF"/>
        <w:spacing w:line="285" w:lineRule="atLeast"/>
        <w:rPr>
          <w:rFonts w:ascii="Consolas" w:hAnsi="Consolas"/>
          <w:color w:val="000000"/>
          <w:sz w:val="21"/>
          <w:szCs w:val="21"/>
        </w:rPr>
      </w:pPr>
      <w:r w:rsidRPr="00723DDA">
        <w:rPr>
          <w:rFonts w:ascii="Consolas" w:hAnsi="Consolas"/>
          <w:color w:val="0000FF"/>
          <w:sz w:val="21"/>
          <w:szCs w:val="21"/>
        </w:rPr>
        <w:t>CMD</w:t>
      </w:r>
      <w:r w:rsidRPr="00723DDA">
        <w:rPr>
          <w:rFonts w:ascii="Consolas" w:hAnsi="Consolas"/>
          <w:color w:val="000000"/>
          <w:sz w:val="21"/>
          <w:szCs w:val="21"/>
        </w:rPr>
        <w:t xml:space="preserve"> /</w:t>
      </w:r>
      <w:proofErr w:type="spellStart"/>
      <w:r w:rsidRPr="00723DDA">
        <w:rPr>
          <w:rFonts w:ascii="Consolas" w:hAnsi="Consolas"/>
          <w:color w:val="000000"/>
          <w:sz w:val="21"/>
          <w:szCs w:val="21"/>
        </w:rPr>
        <w:t>usr</w:t>
      </w:r>
      <w:proofErr w:type="spellEnd"/>
      <w:r w:rsidRPr="00723DDA">
        <w:rPr>
          <w:rFonts w:ascii="Consolas" w:hAnsi="Consolas"/>
          <w:color w:val="000000"/>
          <w:sz w:val="21"/>
          <w:szCs w:val="21"/>
        </w:rPr>
        <w:t>/bin/python3.6 /opt/svt/svtPromConnector.py</w:t>
      </w:r>
    </w:p>
    <w:p w14:paraId="4D1486D7" w14:textId="77777777" w:rsidR="00723DDA" w:rsidRDefault="00723DDA" w:rsidP="00723DDA"/>
    <w:p w14:paraId="7FE93AA8" w14:textId="3D4F2302" w:rsidR="001E3CCD" w:rsidRDefault="001E3CCD" w:rsidP="00DE57E5">
      <w:pPr>
        <w:rPr>
          <w:color w:val="00B0F0"/>
        </w:rPr>
      </w:pPr>
      <w:bookmarkStart w:id="109" w:name="_Toc323643104"/>
      <w:bookmarkEnd w:id="0"/>
      <w:bookmarkEnd w:id="43"/>
      <w:bookmarkEnd w:id="44"/>
      <w:bookmarkEnd w:id="45"/>
      <w:bookmarkEnd w:id="46"/>
    </w:p>
    <w:p w14:paraId="1FFED733" w14:textId="0E928058" w:rsidR="001E3CCD" w:rsidRDefault="001E3CCD" w:rsidP="001E3CCD"/>
    <w:p w14:paraId="6E557835" w14:textId="77777777" w:rsidR="00BA325F" w:rsidRDefault="00BA325F">
      <w:pPr>
        <w:rPr>
          <w:rFonts w:ascii="Arial" w:hAnsi="Arial"/>
          <w:b/>
          <w:sz w:val="24"/>
          <w:szCs w:val="20"/>
        </w:rPr>
      </w:pPr>
      <w:bookmarkStart w:id="110" w:name="_Ref18780207"/>
      <w:r>
        <w:br w:type="page"/>
      </w:r>
    </w:p>
    <w:p w14:paraId="1DCC814D" w14:textId="3E0559DE" w:rsidR="001E3CCD" w:rsidRDefault="001E3CCD" w:rsidP="00B63772">
      <w:pPr>
        <w:pStyle w:val="Heading2"/>
      </w:pPr>
      <w:r>
        <w:lastRenderedPageBreak/>
        <w:t>Appendix B: Prometheus Configuration File</w:t>
      </w:r>
      <w:bookmarkEnd w:id="110"/>
    </w:p>
    <w:p w14:paraId="1F71D6BE" w14:textId="77777777" w:rsidR="001E3CCD" w:rsidRDefault="001E3CCD" w:rsidP="001E3CCD"/>
    <w:p w14:paraId="51FAB08B" w14:textId="77777777" w:rsidR="00BA325F" w:rsidRDefault="00BA325F" w:rsidP="001E3CCD">
      <w:pPr>
        <w:shd w:val="clear" w:color="auto" w:fill="FFFFFF"/>
        <w:spacing w:line="285" w:lineRule="atLeast"/>
        <w:rPr>
          <w:rFonts w:ascii="Consolas" w:hAnsi="Consolas"/>
          <w:color w:val="800000"/>
          <w:sz w:val="21"/>
          <w:szCs w:val="21"/>
        </w:rPr>
        <w:sectPr w:rsidR="00BA325F" w:rsidSect="001D531A">
          <w:headerReference w:type="default" r:id="rId31"/>
          <w:footerReference w:type="even" r:id="rId32"/>
          <w:footerReference w:type="default" r:id="rId33"/>
          <w:headerReference w:type="first" r:id="rId34"/>
          <w:footerReference w:type="first" r:id="rId35"/>
          <w:pgSz w:w="12240" w:h="15840" w:code="1"/>
          <w:pgMar w:top="1800" w:right="720" w:bottom="720" w:left="720" w:header="360" w:footer="864" w:gutter="0"/>
          <w:pgNumType w:start="3"/>
          <w:cols w:space="720"/>
          <w:formProt w:val="0"/>
          <w:noEndnote/>
          <w:titlePg/>
          <w:docGrid w:linePitch="245"/>
        </w:sectPr>
      </w:pPr>
    </w:p>
    <w:p w14:paraId="11A496DC" w14:textId="7C3680DE" w:rsidR="001E3CCD" w:rsidRPr="001E3CCD" w:rsidRDefault="001E3CCD" w:rsidP="001E3CCD">
      <w:pPr>
        <w:shd w:val="clear" w:color="auto" w:fill="FFFFFF"/>
        <w:spacing w:line="285" w:lineRule="atLeast"/>
        <w:rPr>
          <w:rFonts w:ascii="Consolas" w:hAnsi="Consolas"/>
          <w:color w:val="000000"/>
          <w:sz w:val="21"/>
          <w:szCs w:val="21"/>
        </w:rPr>
      </w:pPr>
      <w:proofErr w:type="gramStart"/>
      <w:r w:rsidRPr="001E3CCD">
        <w:rPr>
          <w:rFonts w:ascii="Consolas" w:hAnsi="Consolas"/>
          <w:color w:val="800000"/>
          <w:sz w:val="21"/>
          <w:szCs w:val="21"/>
        </w:rPr>
        <w:t>global</w:t>
      </w:r>
      <w:proofErr w:type="gramEnd"/>
      <w:r w:rsidRPr="001E3CCD">
        <w:rPr>
          <w:rFonts w:ascii="Consolas" w:hAnsi="Consolas"/>
          <w:color w:val="000000"/>
          <w:sz w:val="21"/>
          <w:szCs w:val="21"/>
        </w:rPr>
        <w:t>:</w:t>
      </w:r>
    </w:p>
    <w:p w14:paraId="723C3CF3" w14:textId="77777777" w:rsidR="001E3CCD" w:rsidRPr="001E3CCD" w:rsidRDefault="001E3CCD" w:rsidP="001E3CCD">
      <w:pPr>
        <w:shd w:val="clear" w:color="auto" w:fill="FFFFFF"/>
        <w:spacing w:line="285" w:lineRule="atLeast"/>
        <w:rPr>
          <w:rFonts w:ascii="Consolas" w:hAnsi="Consolas"/>
          <w:color w:val="000000"/>
          <w:sz w:val="21"/>
          <w:szCs w:val="21"/>
        </w:rPr>
      </w:pPr>
      <w:r w:rsidRPr="001E3CCD">
        <w:rPr>
          <w:rFonts w:ascii="Consolas" w:hAnsi="Consolas"/>
          <w:color w:val="000000"/>
          <w:sz w:val="21"/>
          <w:szCs w:val="21"/>
        </w:rPr>
        <w:t xml:space="preserve">  </w:t>
      </w:r>
      <w:proofErr w:type="spellStart"/>
      <w:r w:rsidRPr="001E3CCD">
        <w:rPr>
          <w:rFonts w:ascii="Consolas" w:hAnsi="Consolas"/>
          <w:color w:val="800000"/>
          <w:sz w:val="21"/>
          <w:szCs w:val="21"/>
        </w:rPr>
        <w:t>scrape_interval</w:t>
      </w:r>
      <w:proofErr w:type="spellEnd"/>
      <w:r w:rsidRPr="001E3CCD">
        <w:rPr>
          <w:rFonts w:ascii="Consolas" w:hAnsi="Consolas"/>
          <w:color w:val="000000"/>
          <w:sz w:val="21"/>
          <w:szCs w:val="21"/>
        </w:rPr>
        <w:t xml:space="preserve">: </w:t>
      </w:r>
      <w:r w:rsidRPr="001E3CCD">
        <w:rPr>
          <w:rFonts w:ascii="Consolas" w:hAnsi="Consolas"/>
          <w:color w:val="0000FF"/>
          <w:sz w:val="21"/>
          <w:szCs w:val="21"/>
        </w:rPr>
        <w:t>15s</w:t>
      </w:r>
    </w:p>
    <w:p w14:paraId="0BFB3DFA" w14:textId="77777777" w:rsidR="001E3CCD" w:rsidRPr="001E3CCD" w:rsidRDefault="001E3CCD" w:rsidP="001E3CCD">
      <w:pPr>
        <w:shd w:val="clear" w:color="auto" w:fill="FFFFFF"/>
        <w:spacing w:line="285" w:lineRule="atLeast"/>
        <w:rPr>
          <w:rFonts w:ascii="Consolas" w:hAnsi="Consolas"/>
          <w:color w:val="000000"/>
          <w:sz w:val="21"/>
          <w:szCs w:val="21"/>
        </w:rPr>
      </w:pPr>
      <w:r w:rsidRPr="001E3CCD">
        <w:rPr>
          <w:rFonts w:ascii="Consolas" w:hAnsi="Consolas"/>
          <w:color w:val="000000"/>
          <w:sz w:val="21"/>
          <w:szCs w:val="21"/>
        </w:rPr>
        <w:t xml:space="preserve">  </w:t>
      </w:r>
      <w:proofErr w:type="spellStart"/>
      <w:r w:rsidRPr="001E3CCD">
        <w:rPr>
          <w:rFonts w:ascii="Consolas" w:hAnsi="Consolas"/>
          <w:color w:val="800000"/>
          <w:sz w:val="21"/>
          <w:szCs w:val="21"/>
        </w:rPr>
        <w:t>scrape_timeout</w:t>
      </w:r>
      <w:proofErr w:type="spellEnd"/>
      <w:r w:rsidRPr="001E3CCD">
        <w:rPr>
          <w:rFonts w:ascii="Consolas" w:hAnsi="Consolas"/>
          <w:color w:val="000000"/>
          <w:sz w:val="21"/>
          <w:szCs w:val="21"/>
        </w:rPr>
        <w:t xml:space="preserve">: </w:t>
      </w:r>
      <w:r w:rsidRPr="001E3CCD">
        <w:rPr>
          <w:rFonts w:ascii="Consolas" w:hAnsi="Consolas"/>
          <w:color w:val="0000FF"/>
          <w:sz w:val="21"/>
          <w:szCs w:val="21"/>
        </w:rPr>
        <w:t>10s</w:t>
      </w:r>
    </w:p>
    <w:p w14:paraId="40855180" w14:textId="77777777" w:rsidR="001E3CCD" w:rsidRPr="001E3CCD" w:rsidRDefault="001E3CCD" w:rsidP="001E3CCD">
      <w:pPr>
        <w:shd w:val="clear" w:color="auto" w:fill="FFFFFF"/>
        <w:spacing w:line="285" w:lineRule="atLeast"/>
        <w:rPr>
          <w:rFonts w:ascii="Consolas" w:hAnsi="Consolas"/>
          <w:color w:val="000000"/>
          <w:sz w:val="21"/>
          <w:szCs w:val="21"/>
        </w:rPr>
      </w:pPr>
      <w:r w:rsidRPr="001E3CCD">
        <w:rPr>
          <w:rFonts w:ascii="Consolas" w:hAnsi="Consolas"/>
          <w:color w:val="000000"/>
          <w:sz w:val="21"/>
          <w:szCs w:val="21"/>
        </w:rPr>
        <w:t xml:space="preserve">  </w:t>
      </w:r>
      <w:proofErr w:type="spellStart"/>
      <w:r w:rsidRPr="001E3CCD">
        <w:rPr>
          <w:rFonts w:ascii="Consolas" w:hAnsi="Consolas"/>
          <w:color w:val="800000"/>
          <w:sz w:val="21"/>
          <w:szCs w:val="21"/>
        </w:rPr>
        <w:t>evaluation_interval</w:t>
      </w:r>
      <w:proofErr w:type="spellEnd"/>
      <w:r w:rsidRPr="001E3CCD">
        <w:rPr>
          <w:rFonts w:ascii="Consolas" w:hAnsi="Consolas"/>
          <w:color w:val="000000"/>
          <w:sz w:val="21"/>
          <w:szCs w:val="21"/>
        </w:rPr>
        <w:t xml:space="preserve">: </w:t>
      </w:r>
      <w:r w:rsidRPr="001E3CCD">
        <w:rPr>
          <w:rFonts w:ascii="Consolas" w:hAnsi="Consolas"/>
          <w:color w:val="0000FF"/>
          <w:sz w:val="21"/>
          <w:szCs w:val="21"/>
        </w:rPr>
        <w:t>15s</w:t>
      </w:r>
    </w:p>
    <w:p w14:paraId="55945F62" w14:textId="77777777" w:rsidR="001E3CCD" w:rsidRPr="001E3CCD" w:rsidRDefault="001E3CCD" w:rsidP="001E3CCD">
      <w:pPr>
        <w:shd w:val="clear" w:color="auto" w:fill="FFFFFF"/>
        <w:spacing w:line="285" w:lineRule="atLeast"/>
        <w:rPr>
          <w:rFonts w:ascii="Consolas" w:hAnsi="Consolas"/>
          <w:color w:val="000000"/>
          <w:sz w:val="21"/>
          <w:szCs w:val="21"/>
        </w:rPr>
      </w:pPr>
      <w:proofErr w:type="gramStart"/>
      <w:r w:rsidRPr="001E3CCD">
        <w:rPr>
          <w:rFonts w:ascii="Consolas" w:hAnsi="Consolas"/>
          <w:color w:val="800000"/>
          <w:sz w:val="21"/>
          <w:szCs w:val="21"/>
        </w:rPr>
        <w:t>alerting</w:t>
      </w:r>
      <w:proofErr w:type="gramEnd"/>
      <w:r w:rsidRPr="001E3CCD">
        <w:rPr>
          <w:rFonts w:ascii="Consolas" w:hAnsi="Consolas"/>
          <w:color w:val="000000"/>
          <w:sz w:val="21"/>
          <w:szCs w:val="21"/>
        </w:rPr>
        <w:t>:</w:t>
      </w:r>
    </w:p>
    <w:p w14:paraId="381C222C" w14:textId="77777777" w:rsidR="001E3CCD" w:rsidRPr="001E3CCD" w:rsidRDefault="001E3CCD" w:rsidP="001E3CCD">
      <w:pPr>
        <w:shd w:val="clear" w:color="auto" w:fill="FFFFFF"/>
        <w:spacing w:line="285" w:lineRule="atLeast"/>
        <w:rPr>
          <w:rFonts w:ascii="Consolas" w:hAnsi="Consolas"/>
          <w:color w:val="000000"/>
          <w:sz w:val="21"/>
          <w:szCs w:val="21"/>
        </w:rPr>
      </w:pPr>
      <w:r w:rsidRPr="001E3CCD">
        <w:rPr>
          <w:rFonts w:ascii="Consolas" w:hAnsi="Consolas"/>
          <w:color w:val="000000"/>
          <w:sz w:val="21"/>
          <w:szCs w:val="21"/>
        </w:rPr>
        <w:t xml:space="preserve">  </w:t>
      </w:r>
      <w:proofErr w:type="spellStart"/>
      <w:proofErr w:type="gramStart"/>
      <w:r w:rsidRPr="001E3CCD">
        <w:rPr>
          <w:rFonts w:ascii="Consolas" w:hAnsi="Consolas"/>
          <w:color w:val="800000"/>
          <w:sz w:val="21"/>
          <w:szCs w:val="21"/>
        </w:rPr>
        <w:t>alertmanagers</w:t>
      </w:r>
      <w:proofErr w:type="spellEnd"/>
      <w:proofErr w:type="gramEnd"/>
      <w:r w:rsidRPr="001E3CCD">
        <w:rPr>
          <w:rFonts w:ascii="Consolas" w:hAnsi="Consolas"/>
          <w:color w:val="000000"/>
          <w:sz w:val="21"/>
          <w:szCs w:val="21"/>
        </w:rPr>
        <w:t>:</w:t>
      </w:r>
    </w:p>
    <w:p w14:paraId="2A57B738" w14:textId="77777777" w:rsidR="001E3CCD" w:rsidRPr="001E3CCD" w:rsidRDefault="001E3CCD" w:rsidP="001E3CCD">
      <w:pPr>
        <w:shd w:val="clear" w:color="auto" w:fill="FFFFFF"/>
        <w:spacing w:line="285" w:lineRule="atLeast"/>
        <w:rPr>
          <w:rFonts w:ascii="Consolas" w:hAnsi="Consolas"/>
          <w:color w:val="000000"/>
          <w:sz w:val="21"/>
          <w:szCs w:val="21"/>
        </w:rPr>
      </w:pPr>
      <w:r w:rsidRPr="001E3CCD">
        <w:rPr>
          <w:rFonts w:ascii="Consolas" w:hAnsi="Consolas"/>
          <w:color w:val="000000"/>
          <w:sz w:val="21"/>
          <w:szCs w:val="21"/>
        </w:rPr>
        <w:t xml:space="preserve">  - </w:t>
      </w:r>
      <w:proofErr w:type="spellStart"/>
      <w:r w:rsidRPr="001E3CCD">
        <w:rPr>
          <w:rFonts w:ascii="Consolas" w:hAnsi="Consolas"/>
          <w:color w:val="800000"/>
          <w:sz w:val="21"/>
          <w:szCs w:val="21"/>
        </w:rPr>
        <w:t>static_configs</w:t>
      </w:r>
      <w:proofErr w:type="spellEnd"/>
      <w:r w:rsidRPr="001E3CCD">
        <w:rPr>
          <w:rFonts w:ascii="Consolas" w:hAnsi="Consolas"/>
          <w:color w:val="000000"/>
          <w:sz w:val="21"/>
          <w:szCs w:val="21"/>
        </w:rPr>
        <w:t>:</w:t>
      </w:r>
    </w:p>
    <w:p w14:paraId="021CB2E5" w14:textId="77777777" w:rsidR="001E3CCD" w:rsidRPr="001E3CCD" w:rsidRDefault="001E3CCD" w:rsidP="001E3CCD">
      <w:pPr>
        <w:shd w:val="clear" w:color="auto" w:fill="FFFFFF"/>
        <w:spacing w:line="285" w:lineRule="atLeast"/>
        <w:rPr>
          <w:rFonts w:ascii="Consolas" w:hAnsi="Consolas"/>
          <w:color w:val="000000"/>
          <w:sz w:val="21"/>
          <w:szCs w:val="21"/>
        </w:rPr>
      </w:pPr>
      <w:r w:rsidRPr="001E3CCD">
        <w:rPr>
          <w:rFonts w:ascii="Consolas" w:hAnsi="Consolas"/>
          <w:color w:val="000000"/>
          <w:sz w:val="21"/>
          <w:szCs w:val="21"/>
        </w:rPr>
        <w:t xml:space="preserve">    - </w:t>
      </w:r>
      <w:proofErr w:type="gramStart"/>
      <w:r w:rsidRPr="001E3CCD">
        <w:rPr>
          <w:rFonts w:ascii="Consolas" w:hAnsi="Consolas"/>
          <w:color w:val="800000"/>
          <w:sz w:val="21"/>
          <w:szCs w:val="21"/>
        </w:rPr>
        <w:t>targets</w:t>
      </w:r>
      <w:proofErr w:type="gramEnd"/>
      <w:r w:rsidRPr="001E3CCD">
        <w:rPr>
          <w:rFonts w:ascii="Consolas" w:hAnsi="Consolas"/>
          <w:color w:val="000000"/>
          <w:sz w:val="21"/>
          <w:szCs w:val="21"/>
        </w:rPr>
        <w:t>: []</w:t>
      </w:r>
    </w:p>
    <w:p w14:paraId="22079C9D" w14:textId="77777777" w:rsidR="001E3CCD" w:rsidRPr="001E3CCD" w:rsidRDefault="001E3CCD" w:rsidP="001E3CCD">
      <w:pPr>
        <w:shd w:val="clear" w:color="auto" w:fill="FFFFFF"/>
        <w:spacing w:line="285" w:lineRule="atLeast"/>
        <w:rPr>
          <w:rFonts w:ascii="Consolas" w:hAnsi="Consolas"/>
          <w:color w:val="000000"/>
          <w:sz w:val="21"/>
          <w:szCs w:val="21"/>
        </w:rPr>
      </w:pPr>
      <w:r w:rsidRPr="001E3CCD">
        <w:rPr>
          <w:rFonts w:ascii="Consolas" w:hAnsi="Consolas"/>
          <w:color w:val="000000"/>
          <w:sz w:val="21"/>
          <w:szCs w:val="21"/>
        </w:rPr>
        <w:t xml:space="preserve">    </w:t>
      </w:r>
      <w:proofErr w:type="gramStart"/>
      <w:r w:rsidRPr="001E3CCD">
        <w:rPr>
          <w:rFonts w:ascii="Consolas" w:hAnsi="Consolas"/>
          <w:color w:val="800000"/>
          <w:sz w:val="21"/>
          <w:szCs w:val="21"/>
        </w:rPr>
        <w:t>scheme</w:t>
      </w:r>
      <w:proofErr w:type="gramEnd"/>
      <w:r w:rsidRPr="001E3CCD">
        <w:rPr>
          <w:rFonts w:ascii="Consolas" w:hAnsi="Consolas"/>
          <w:color w:val="000000"/>
          <w:sz w:val="21"/>
          <w:szCs w:val="21"/>
        </w:rPr>
        <w:t xml:space="preserve">: </w:t>
      </w:r>
      <w:r w:rsidRPr="001E3CCD">
        <w:rPr>
          <w:rFonts w:ascii="Consolas" w:hAnsi="Consolas"/>
          <w:color w:val="0000FF"/>
          <w:sz w:val="21"/>
          <w:szCs w:val="21"/>
        </w:rPr>
        <w:t>http</w:t>
      </w:r>
    </w:p>
    <w:p w14:paraId="190FE6F7" w14:textId="77777777" w:rsidR="001E3CCD" w:rsidRPr="001E3CCD" w:rsidRDefault="001E3CCD" w:rsidP="001E3CCD">
      <w:pPr>
        <w:shd w:val="clear" w:color="auto" w:fill="FFFFFF"/>
        <w:spacing w:line="285" w:lineRule="atLeast"/>
        <w:rPr>
          <w:rFonts w:ascii="Consolas" w:hAnsi="Consolas"/>
          <w:color w:val="000000"/>
          <w:sz w:val="21"/>
          <w:szCs w:val="21"/>
        </w:rPr>
      </w:pPr>
      <w:r w:rsidRPr="001E3CCD">
        <w:rPr>
          <w:rFonts w:ascii="Consolas" w:hAnsi="Consolas"/>
          <w:color w:val="000000"/>
          <w:sz w:val="21"/>
          <w:szCs w:val="21"/>
        </w:rPr>
        <w:t xml:space="preserve">    </w:t>
      </w:r>
      <w:proofErr w:type="gramStart"/>
      <w:r w:rsidRPr="001E3CCD">
        <w:rPr>
          <w:rFonts w:ascii="Consolas" w:hAnsi="Consolas"/>
          <w:color w:val="800000"/>
          <w:sz w:val="21"/>
          <w:szCs w:val="21"/>
        </w:rPr>
        <w:t>timeout</w:t>
      </w:r>
      <w:proofErr w:type="gramEnd"/>
      <w:r w:rsidRPr="001E3CCD">
        <w:rPr>
          <w:rFonts w:ascii="Consolas" w:hAnsi="Consolas"/>
          <w:color w:val="000000"/>
          <w:sz w:val="21"/>
          <w:szCs w:val="21"/>
        </w:rPr>
        <w:t xml:space="preserve">: </w:t>
      </w:r>
      <w:r w:rsidRPr="001E3CCD">
        <w:rPr>
          <w:rFonts w:ascii="Consolas" w:hAnsi="Consolas"/>
          <w:color w:val="0000FF"/>
          <w:sz w:val="21"/>
          <w:szCs w:val="21"/>
        </w:rPr>
        <w:t>10s</w:t>
      </w:r>
    </w:p>
    <w:p w14:paraId="121C577E" w14:textId="77777777" w:rsidR="001E3CCD" w:rsidRPr="001E3CCD" w:rsidRDefault="001E3CCD" w:rsidP="001E3CCD">
      <w:pPr>
        <w:shd w:val="clear" w:color="auto" w:fill="FFFFFF"/>
        <w:spacing w:line="285" w:lineRule="atLeast"/>
        <w:rPr>
          <w:rFonts w:ascii="Consolas" w:hAnsi="Consolas"/>
          <w:color w:val="000000"/>
          <w:sz w:val="21"/>
          <w:szCs w:val="21"/>
        </w:rPr>
      </w:pPr>
      <w:r w:rsidRPr="001E3CCD">
        <w:rPr>
          <w:rFonts w:ascii="Consolas" w:hAnsi="Consolas"/>
          <w:color w:val="000000"/>
          <w:sz w:val="21"/>
          <w:szCs w:val="21"/>
        </w:rPr>
        <w:t xml:space="preserve">    </w:t>
      </w:r>
      <w:proofErr w:type="spellStart"/>
      <w:r w:rsidRPr="001E3CCD">
        <w:rPr>
          <w:rFonts w:ascii="Consolas" w:hAnsi="Consolas"/>
          <w:color w:val="800000"/>
          <w:sz w:val="21"/>
          <w:szCs w:val="21"/>
        </w:rPr>
        <w:t>api_version</w:t>
      </w:r>
      <w:proofErr w:type="spellEnd"/>
      <w:r w:rsidRPr="001E3CCD">
        <w:rPr>
          <w:rFonts w:ascii="Consolas" w:hAnsi="Consolas"/>
          <w:color w:val="000000"/>
          <w:sz w:val="21"/>
          <w:szCs w:val="21"/>
        </w:rPr>
        <w:t xml:space="preserve">: </w:t>
      </w:r>
      <w:r w:rsidRPr="001E3CCD">
        <w:rPr>
          <w:rFonts w:ascii="Consolas" w:hAnsi="Consolas"/>
          <w:color w:val="0000FF"/>
          <w:sz w:val="21"/>
          <w:szCs w:val="21"/>
        </w:rPr>
        <w:t>v1</w:t>
      </w:r>
    </w:p>
    <w:p w14:paraId="6455345E" w14:textId="77777777" w:rsidR="001E3CCD" w:rsidRPr="001E3CCD" w:rsidRDefault="001E3CCD" w:rsidP="001E3CCD">
      <w:pPr>
        <w:shd w:val="clear" w:color="auto" w:fill="FFFFFF"/>
        <w:spacing w:line="285" w:lineRule="atLeast"/>
        <w:rPr>
          <w:rFonts w:ascii="Consolas" w:hAnsi="Consolas"/>
          <w:color w:val="000000"/>
          <w:sz w:val="21"/>
          <w:szCs w:val="21"/>
        </w:rPr>
      </w:pPr>
      <w:proofErr w:type="spellStart"/>
      <w:r w:rsidRPr="001E3CCD">
        <w:rPr>
          <w:rFonts w:ascii="Consolas" w:hAnsi="Consolas"/>
          <w:color w:val="800000"/>
          <w:sz w:val="21"/>
          <w:szCs w:val="21"/>
        </w:rPr>
        <w:t>rule_files</w:t>
      </w:r>
      <w:proofErr w:type="spellEnd"/>
      <w:r w:rsidRPr="001E3CCD">
        <w:rPr>
          <w:rFonts w:ascii="Consolas" w:hAnsi="Consolas"/>
          <w:color w:val="000000"/>
          <w:sz w:val="21"/>
          <w:szCs w:val="21"/>
        </w:rPr>
        <w:t>:</w:t>
      </w:r>
    </w:p>
    <w:p w14:paraId="33C6F1CF" w14:textId="77777777" w:rsidR="001E3CCD" w:rsidRPr="001E3CCD" w:rsidRDefault="001E3CCD" w:rsidP="001E3CCD">
      <w:pPr>
        <w:shd w:val="clear" w:color="auto" w:fill="FFFFFF"/>
        <w:spacing w:line="285" w:lineRule="atLeast"/>
        <w:rPr>
          <w:rFonts w:ascii="Consolas" w:hAnsi="Consolas"/>
          <w:color w:val="000000"/>
          <w:sz w:val="21"/>
          <w:szCs w:val="21"/>
        </w:rPr>
      </w:pPr>
      <w:r w:rsidRPr="001E3CCD">
        <w:rPr>
          <w:rFonts w:ascii="Consolas" w:hAnsi="Consolas"/>
          <w:color w:val="000000"/>
          <w:sz w:val="21"/>
          <w:szCs w:val="21"/>
        </w:rPr>
        <w:t xml:space="preserve">  </w:t>
      </w:r>
      <w:r w:rsidRPr="001E3CCD">
        <w:rPr>
          <w:rFonts w:ascii="Consolas" w:hAnsi="Consolas"/>
          <w:color w:val="008000"/>
          <w:sz w:val="21"/>
          <w:szCs w:val="21"/>
        </w:rPr>
        <w:t># - "</w:t>
      </w:r>
      <w:proofErr w:type="spellStart"/>
      <w:r w:rsidRPr="001E3CCD">
        <w:rPr>
          <w:rFonts w:ascii="Consolas" w:hAnsi="Consolas"/>
          <w:color w:val="008000"/>
          <w:sz w:val="21"/>
          <w:szCs w:val="21"/>
        </w:rPr>
        <w:t>first.rules</w:t>
      </w:r>
      <w:proofErr w:type="spellEnd"/>
      <w:r w:rsidRPr="001E3CCD">
        <w:rPr>
          <w:rFonts w:ascii="Consolas" w:hAnsi="Consolas"/>
          <w:color w:val="008000"/>
          <w:sz w:val="21"/>
          <w:szCs w:val="21"/>
        </w:rPr>
        <w:t>"</w:t>
      </w:r>
    </w:p>
    <w:p w14:paraId="72376F1C" w14:textId="77777777" w:rsidR="001E3CCD" w:rsidRPr="001E3CCD" w:rsidRDefault="001E3CCD" w:rsidP="001E3CCD">
      <w:pPr>
        <w:shd w:val="clear" w:color="auto" w:fill="FFFFFF"/>
        <w:spacing w:line="285" w:lineRule="atLeast"/>
        <w:rPr>
          <w:rFonts w:ascii="Consolas" w:hAnsi="Consolas"/>
          <w:color w:val="000000"/>
          <w:sz w:val="21"/>
          <w:szCs w:val="21"/>
        </w:rPr>
      </w:pPr>
      <w:r w:rsidRPr="001E3CCD">
        <w:rPr>
          <w:rFonts w:ascii="Consolas" w:hAnsi="Consolas"/>
          <w:color w:val="000000"/>
          <w:sz w:val="21"/>
          <w:szCs w:val="21"/>
        </w:rPr>
        <w:t xml:space="preserve">  </w:t>
      </w:r>
      <w:r w:rsidRPr="001E3CCD">
        <w:rPr>
          <w:rFonts w:ascii="Consolas" w:hAnsi="Consolas"/>
          <w:color w:val="008000"/>
          <w:sz w:val="21"/>
          <w:szCs w:val="21"/>
        </w:rPr>
        <w:t># - "</w:t>
      </w:r>
      <w:proofErr w:type="spellStart"/>
      <w:r w:rsidRPr="001E3CCD">
        <w:rPr>
          <w:rFonts w:ascii="Consolas" w:hAnsi="Consolas"/>
          <w:color w:val="008000"/>
          <w:sz w:val="21"/>
          <w:szCs w:val="21"/>
        </w:rPr>
        <w:t>second.rules</w:t>
      </w:r>
      <w:proofErr w:type="spellEnd"/>
      <w:r w:rsidRPr="001E3CCD">
        <w:rPr>
          <w:rFonts w:ascii="Consolas" w:hAnsi="Consolas"/>
          <w:color w:val="008000"/>
          <w:sz w:val="21"/>
          <w:szCs w:val="21"/>
        </w:rPr>
        <w:t>"</w:t>
      </w:r>
    </w:p>
    <w:p w14:paraId="53AE6800" w14:textId="77777777" w:rsidR="001E3CCD" w:rsidRPr="001E3CCD" w:rsidRDefault="001E3CCD" w:rsidP="001E3CCD">
      <w:pPr>
        <w:shd w:val="clear" w:color="auto" w:fill="FFFFFF"/>
        <w:spacing w:line="285" w:lineRule="atLeast"/>
        <w:rPr>
          <w:rFonts w:ascii="Consolas" w:hAnsi="Consolas"/>
          <w:color w:val="000000"/>
          <w:sz w:val="21"/>
          <w:szCs w:val="21"/>
        </w:rPr>
      </w:pPr>
    </w:p>
    <w:p w14:paraId="64D8B851" w14:textId="77777777" w:rsidR="001E3CCD" w:rsidRPr="001E3CCD" w:rsidRDefault="001E3CCD" w:rsidP="001E3CCD">
      <w:pPr>
        <w:shd w:val="clear" w:color="auto" w:fill="FFFFFF"/>
        <w:spacing w:line="285" w:lineRule="atLeast"/>
        <w:rPr>
          <w:rFonts w:ascii="Consolas" w:hAnsi="Consolas"/>
          <w:color w:val="000000"/>
          <w:sz w:val="21"/>
          <w:szCs w:val="21"/>
        </w:rPr>
      </w:pPr>
      <w:proofErr w:type="spellStart"/>
      <w:r w:rsidRPr="001E3CCD">
        <w:rPr>
          <w:rFonts w:ascii="Consolas" w:hAnsi="Consolas"/>
          <w:color w:val="800000"/>
          <w:sz w:val="21"/>
          <w:szCs w:val="21"/>
        </w:rPr>
        <w:t>scrape_configs</w:t>
      </w:r>
      <w:proofErr w:type="spellEnd"/>
      <w:r w:rsidRPr="001E3CCD">
        <w:rPr>
          <w:rFonts w:ascii="Consolas" w:hAnsi="Consolas"/>
          <w:color w:val="000000"/>
          <w:sz w:val="21"/>
          <w:szCs w:val="21"/>
        </w:rPr>
        <w:t>:</w:t>
      </w:r>
    </w:p>
    <w:p w14:paraId="6923DFFA" w14:textId="77777777" w:rsidR="001E3CCD" w:rsidRPr="001E3CCD" w:rsidRDefault="001E3CCD" w:rsidP="001E3CCD">
      <w:pPr>
        <w:shd w:val="clear" w:color="auto" w:fill="FFFFFF"/>
        <w:spacing w:line="285" w:lineRule="atLeast"/>
        <w:rPr>
          <w:rFonts w:ascii="Consolas" w:hAnsi="Consolas"/>
          <w:color w:val="000000"/>
          <w:sz w:val="21"/>
          <w:szCs w:val="21"/>
        </w:rPr>
      </w:pPr>
      <w:r w:rsidRPr="001E3CCD">
        <w:rPr>
          <w:rFonts w:ascii="Consolas" w:hAnsi="Consolas"/>
          <w:color w:val="000000"/>
          <w:sz w:val="21"/>
          <w:szCs w:val="21"/>
        </w:rPr>
        <w:t xml:space="preserve">- </w:t>
      </w:r>
      <w:proofErr w:type="spellStart"/>
      <w:r w:rsidRPr="001E3CCD">
        <w:rPr>
          <w:rFonts w:ascii="Consolas" w:hAnsi="Consolas"/>
          <w:color w:val="800000"/>
          <w:sz w:val="21"/>
          <w:szCs w:val="21"/>
        </w:rPr>
        <w:t>job_name</w:t>
      </w:r>
      <w:proofErr w:type="spellEnd"/>
      <w:r w:rsidRPr="001E3CCD">
        <w:rPr>
          <w:rFonts w:ascii="Consolas" w:hAnsi="Consolas"/>
          <w:color w:val="000000"/>
          <w:sz w:val="21"/>
          <w:szCs w:val="21"/>
        </w:rPr>
        <w:t xml:space="preserve">: </w:t>
      </w:r>
      <w:proofErr w:type="spellStart"/>
      <w:proofErr w:type="gramStart"/>
      <w:r w:rsidRPr="001E3CCD">
        <w:rPr>
          <w:rFonts w:ascii="Consolas" w:hAnsi="Consolas"/>
          <w:color w:val="0000FF"/>
          <w:sz w:val="21"/>
          <w:szCs w:val="21"/>
        </w:rPr>
        <w:t>prometheus</w:t>
      </w:r>
      <w:proofErr w:type="spellEnd"/>
      <w:proofErr w:type="gramEnd"/>
    </w:p>
    <w:p w14:paraId="205470E2" w14:textId="77777777" w:rsidR="001E3CCD" w:rsidRPr="001E3CCD" w:rsidRDefault="001E3CCD" w:rsidP="001E3CCD">
      <w:pPr>
        <w:shd w:val="clear" w:color="auto" w:fill="FFFFFF"/>
        <w:spacing w:line="285" w:lineRule="atLeast"/>
        <w:rPr>
          <w:rFonts w:ascii="Consolas" w:hAnsi="Consolas"/>
          <w:color w:val="000000"/>
          <w:sz w:val="21"/>
          <w:szCs w:val="21"/>
        </w:rPr>
      </w:pPr>
      <w:r w:rsidRPr="001E3CCD">
        <w:rPr>
          <w:rFonts w:ascii="Consolas" w:hAnsi="Consolas"/>
          <w:color w:val="000000"/>
          <w:sz w:val="21"/>
          <w:szCs w:val="21"/>
        </w:rPr>
        <w:t xml:space="preserve">  </w:t>
      </w:r>
      <w:proofErr w:type="spellStart"/>
      <w:r w:rsidRPr="001E3CCD">
        <w:rPr>
          <w:rFonts w:ascii="Consolas" w:hAnsi="Consolas"/>
          <w:color w:val="800000"/>
          <w:sz w:val="21"/>
          <w:szCs w:val="21"/>
        </w:rPr>
        <w:t>honor_timestamps</w:t>
      </w:r>
      <w:proofErr w:type="spellEnd"/>
      <w:r w:rsidRPr="001E3CCD">
        <w:rPr>
          <w:rFonts w:ascii="Consolas" w:hAnsi="Consolas"/>
          <w:color w:val="000000"/>
          <w:sz w:val="21"/>
          <w:szCs w:val="21"/>
        </w:rPr>
        <w:t xml:space="preserve">: </w:t>
      </w:r>
      <w:r w:rsidRPr="001E3CCD">
        <w:rPr>
          <w:rFonts w:ascii="Consolas" w:hAnsi="Consolas"/>
          <w:color w:val="0000FF"/>
          <w:sz w:val="21"/>
          <w:szCs w:val="21"/>
        </w:rPr>
        <w:t>true</w:t>
      </w:r>
    </w:p>
    <w:p w14:paraId="627B59A1" w14:textId="77777777" w:rsidR="001E3CCD" w:rsidRPr="001E3CCD" w:rsidRDefault="001E3CCD" w:rsidP="001E3CCD">
      <w:pPr>
        <w:shd w:val="clear" w:color="auto" w:fill="FFFFFF"/>
        <w:spacing w:line="285" w:lineRule="atLeast"/>
        <w:rPr>
          <w:rFonts w:ascii="Consolas" w:hAnsi="Consolas"/>
          <w:color w:val="000000"/>
          <w:sz w:val="21"/>
          <w:szCs w:val="21"/>
        </w:rPr>
      </w:pPr>
      <w:r w:rsidRPr="001E3CCD">
        <w:rPr>
          <w:rFonts w:ascii="Consolas" w:hAnsi="Consolas"/>
          <w:color w:val="000000"/>
          <w:sz w:val="21"/>
          <w:szCs w:val="21"/>
        </w:rPr>
        <w:t xml:space="preserve">  </w:t>
      </w:r>
      <w:proofErr w:type="spellStart"/>
      <w:r w:rsidRPr="001E3CCD">
        <w:rPr>
          <w:rFonts w:ascii="Consolas" w:hAnsi="Consolas"/>
          <w:color w:val="800000"/>
          <w:sz w:val="21"/>
          <w:szCs w:val="21"/>
        </w:rPr>
        <w:t>scrape_interval</w:t>
      </w:r>
      <w:proofErr w:type="spellEnd"/>
      <w:r w:rsidRPr="001E3CCD">
        <w:rPr>
          <w:rFonts w:ascii="Consolas" w:hAnsi="Consolas"/>
          <w:color w:val="000000"/>
          <w:sz w:val="21"/>
          <w:szCs w:val="21"/>
        </w:rPr>
        <w:t xml:space="preserve">: </w:t>
      </w:r>
      <w:r w:rsidRPr="001E3CCD">
        <w:rPr>
          <w:rFonts w:ascii="Consolas" w:hAnsi="Consolas"/>
          <w:color w:val="0000FF"/>
          <w:sz w:val="21"/>
          <w:szCs w:val="21"/>
        </w:rPr>
        <w:t>15s</w:t>
      </w:r>
    </w:p>
    <w:p w14:paraId="312A52ED" w14:textId="77777777" w:rsidR="001E3CCD" w:rsidRPr="001E3CCD" w:rsidRDefault="001E3CCD" w:rsidP="001E3CCD">
      <w:pPr>
        <w:shd w:val="clear" w:color="auto" w:fill="FFFFFF"/>
        <w:spacing w:line="285" w:lineRule="atLeast"/>
        <w:rPr>
          <w:rFonts w:ascii="Consolas" w:hAnsi="Consolas"/>
          <w:color w:val="000000"/>
          <w:sz w:val="21"/>
          <w:szCs w:val="21"/>
        </w:rPr>
      </w:pPr>
      <w:r w:rsidRPr="001E3CCD">
        <w:rPr>
          <w:rFonts w:ascii="Consolas" w:hAnsi="Consolas"/>
          <w:color w:val="000000"/>
          <w:sz w:val="21"/>
          <w:szCs w:val="21"/>
        </w:rPr>
        <w:t xml:space="preserve">  </w:t>
      </w:r>
      <w:proofErr w:type="spellStart"/>
      <w:r w:rsidRPr="001E3CCD">
        <w:rPr>
          <w:rFonts w:ascii="Consolas" w:hAnsi="Consolas"/>
          <w:color w:val="800000"/>
          <w:sz w:val="21"/>
          <w:szCs w:val="21"/>
        </w:rPr>
        <w:t>scrape_timeout</w:t>
      </w:r>
      <w:proofErr w:type="spellEnd"/>
      <w:r w:rsidRPr="001E3CCD">
        <w:rPr>
          <w:rFonts w:ascii="Consolas" w:hAnsi="Consolas"/>
          <w:color w:val="000000"/>
          <w:sz w:val="21"/>
          <w:szCs w:val="21"/>
        </w:rPr>
        <w:t xml:space="preserve">: </w:t>
      </w:r>
      <w:r w:rsidRPr="001E3CCD">
        <w:rPr>
          <w:rFonts w:ascii="Consolas" w:hAnsi="Consolas"/>
          <w:color w:val="0000FF"/>
          <w:sz w:val="21"/>
          <w:szCs w:val="21"/>
        </w:rPr>
        <w:t>10s</w:t>
      </w:r>
    </w:p>
    <w:p w14:paraId="3FBC14FB" w14:textId="77777777" w:rsidR="001E3CCD" w:rsidRPr="001E3CCD" w:rsidRDefault="001E3CCD" w:rsidP="001E3CCD">
      <w:pPr>
        <w:shd w:val="clear" w:color="auto" w:fill="FFFFFF"/>
        <w:spacing w:line="285" w:lineRule="atLeast"/>
        <w:rPr>
          <w:rFonts w:ascii="Consolas" w:hAnsi="Consolas"/>
          <w:color w:val="000000"/>
          <w:sz w:val="21"/>
          <w:szCs w:val="21"/>
        </w:rPr>
      </w:pPr>
      <w:r w:rsidRPr="001E3CCD">
        <w:rPr>
          <w:rFonts w:ascii="Consolas" w:hAnsi="Consolas"/>
          <w:color w:val="000000"/>
          <w:sz w:val="21"/>
          <w:szCs w:val="21"/>
        </w:rPr>
        <w:t xml:space="preserve">  </w:t>
      </w:r>
      <w:proofErr w:type="spellStart"/>
      <w:r w:rsidRPr="001E3CCD">
        <w:rPr>
          <w:rFonts w:ascii="Consolas" w:hAnsi="Consolas"/>
          <w:color w:val="800000"/>
          <w:sz w:val="21"/>
          <w:szCs w:val="21"/>
        </w:rPr>
        <w:t>metrics_path</w:t>
      </w:r>
      <w:proofErr w:type="spellEnd"/>
      <w:r w:rsidRPr="001E3CCD">
        <w:rPr>
          <w:rFonts w:ascii="Consolas" w:hAnsi="Consolas"/>
          <w:color w:val="000000"/>
          <w:sz w:val="21"/>
          <w:szCs w:val="21"/>
        </w:rPr>
        <w:t xml:space="preserve">: </w:t>
      </w:r>
      <w:r w:rsidRPr="001E3CCD">
        <w:rPr>
          <w:rFonts w:ascii="Consolas" w:hAnsi="Consolas"/>
          <w:color w:val="0000FF"/>
          <w:sz w:val="21"/>
          <w:szCs w:val="21"/>
        </w:rPr>
        <w:t>/metrics</w:t>
      </w:r>
    </w:p>
    <w:p w14:paraId="2D7DB495" w14:textId="77777777" w:rsidR="001E3CCD" w:rsidRPr="001E3CCD" w:rsidRDefault="001E3CCD" w:rsidP="001E3CCD">
      <w:pPr>
        <w:shd w:val="clear" w:color="auto" w:fill="FFFFFF"/>
        <w:spacing w:line="285" w:lineRule="atLeast"/>
        <w:rPr>
          <w:rFonts w:ascii="Consolas" w:hAnsi="Consolas"/>
          <w:color w:val="000000"/>
          <w:sz w:val="21"/>
          <w:szCs w:val="21"/>
        </w:rPr>
      </w:pPr>
      <w:r w:rsidRPr="001E3CCD">
        <w:rPr>
          <w:rFonts w:ascii="Consolas" w:hAnsi="Consolas"/>
          <w:color w:val="000000"/>
          <w:sz w:val="21"/>
          <w:szCs w:val="21"/>
        </w:rPr>
        <w:t xml:space="preserve">  </w:t>
      </w:r>
      <w:proofErr w:type="gramStart"/>
      <w:r w:rsidRPr="001E3CCD">
        <w:rPr>
          <w:rFonts w:ascii="Consolas" w:hAnsi="Consolas"/>
          <w:color w:val="800000"/>
          <w:sz w:val="21"/>
          <w:szCs w:val="21"/>
        </w:rPr>
        <w:t>scheme</w:t>
      </w:r>
      <w:proofErr w:type="gramEnd"/>
      <w:r w:rsidRPr="001E3CCD">
        <w:rPr>
          <w:rFonts w:ascii="Consolas" w:hAnsi="Consolas"/>
          <w:color w:val="000000"/>
          <w:sz w:val="21"/>
          <w:szCs w:val="21"/>
        </w:rPr>
        <w:t xml:space="preserve">: </w:t>
      </w:r>
      <w:r w:rsidRPr="001E3CCD">
        <w:rPr>
          <w:rFonts w:ascii="Consolas" w:hAnsi="Consolas"/>
          <w:color w:val="0000FF"/>
          <w:sz w:val="21"/>
          <w:szCs w:val="21"/>
        </w:rPr>
        <w:t>http</w:t>
      </w:r>
    </w:p>
    <w:p w14:paraId="4A8571F9" w14:textId="77777777" w:rsidR="001E3CCD" w:rsidRPr="001E3CCD" w:rsidRDefault="001E3CCD" w:rsidP="001E3CCD">
      <w:pPr>
        <w:shd w:val="clear" w:color="auto" w:fill="FFFFFF"/>
        <w:spacing w:line="285" w:lineRule="atLeast"/>
        <w:rPr>
          <w:rFonts w:ascii="Consolas" w:hAnsi="Consolas"/>
          <w:color w:val="000000"/>
          <w:sz w:val="21"/>
          <w:szCs w:val="21"/>
        </w:rPr>
      </w:pPr>
      <w:r w:rsidRPr="001E3CCD">
        <w:rPr>
          <w:rFonts w:ascii="Consolas" w:hAnsi="Consolas"/>
          <w:color w:val="000000"/>
          <w:sz w:val="21"/>
          <w:szCs w:val="21"/>
        </w:rPr>
        <w:t xml:space="preserve">  </w:t>
      </w:r>
      <w:proofErr w:type="spellStart"/>
      <w:r w:rsidRPr="001E3CCD">
        <w:rPr>
          <w:rFonts w:ascii="Consolas" w:hAnsi="Consolas"/>
          <w:color w:val="800000"/>
          <w:sz w:val="21"/>
          <w:szCs w:val="21"/>
        </w:rPr>
        <w:t>static_configs</w:t>
      </w:r>
      <w:proofErr w:type="spellEnd"/>
      <w:r w:rsidRPr="001E3CCD">
        <w:rPr>
          <w:rFonts w:ascii="Consolas" w:hAnsi="Consolas"/>
          <w:color w:val="000000"/>
          <w:sz w:val="21"/>
          <w:szCs w:val="21"/>
        </w:rPr>
        <w:t>:</w:t>
      </w:r>
    </w:p>
    <w:p w14:paraId="7C723FFC" w14:textId="77777777" w:rsidR="001E3CCD" w:rsidRPr="001E3CCD" w:rsidRDefault="001E3CCD" w:rsidP="001E3CCD">
      <w:pPr>
        <w:shd w:val="clear" w:color="auto" w:fill="FFFFFF"/>
        <w:spacing w:line="285" w:lineRule="atLeast"/>
        <w:rPr>
          <w:rFonts w:ascii="Consolas" w:hAnsi="Consolas"/>
          <w:color w:val="000000"/>
          <w:sz w:val="21"/>
          <w:szCs w:val="21"/>
        </w:rPr>
      </w:pPr>
      <w:r w:rsidRPr="001E3CCD">
        <w:rPr>
          <w:rFonts w:ascii="Consolas" w:hAnsi="Consolas"/>
          <w:color w:val="000000"/>
          <w:sz w:val="21"/>
          <w:szCs w:val="21"/>
        </w:rPr>
        <w:t xml:space="preserve">  - </w:t>
      </w:r>
      <w:proofErr w:type="gramStart"/>
      <w:r w:rsidRPr="001E3CCD">
        <w:rPr>
          <w:rFonts w:ascii="Consolas" w:hAnsi="Consolas"/>
          <w:color w:val="800000"/>
          <w:sz w:val="21"/>
          <w:szCs w:val="21"/>
        </w:rPr>
        <w:t>targets</w:t>
      </w:r>
      <w:proofErr w:type="gramEnd"/>
      <w:r w:rsidRPr="001E3CCD">
        <w:rPr>
          <w:rFonts w:ascii="Consolas" w:hAnsi="Consolas"/>
          <w:color w:val="000000"/>
          <w:sz w:val="21"/>
          <w:szCs w:val="21"/>
        </w:rPr>
        <w:t>:</w:t>
      </w:r>
    </w:p>
    <w:p w14:paraId="460DA148" w14:textId="77777777" w:rsidR="001E3CCD" w:rsidRDefault="001E3CCD" w:rsidP="001E3CCD">
      <w:pPr>
        <w:shd w:val="clear" w:color="auto" w:fill="FFFFFF"/>
        <w:spacing w:line="285" w:lineRule="atLeast"/>
        <w:rPr>
          <w:rFonts w:ascii="Consolas" w:hAnsi="Consolas"/>
          <w:color w:val="0000FF"/>
          <w:sz w:val="21"/>
          <w:szCs w:val="21"/>
        </w:rPr>
      </w:pPr>
      <w:r w:rsidRPr="001E3CCD">
        <w:rPr>
          <w:rFonts w:ascii="Consolas" w:hAnsi="Consolas"/>
          <w:color w:val="000000"/>
          <w:sz w:val="21"/>
          <w:szCs w:val="21"/>
        </w:rPr>
        <w:t xml:space="preserve">    - </w:t>
      </w:r>
      <w:proofErr w:type="gramStart"/>
      <w:r w:rsidRPr="001E3CCD">
        <w:rPr>
          <w:rFonts w:ascii="Consolas" w:hAnsi="Consolas"/>
          <w:color w:val="0000FF"/>
          <w:sz w:val="21"/>
          <w:szCs w:val="21"/>
        </w:rPr>
        <w:t>localhost:</w:t>
      </w:r>
      <w:proofErr w:type="gramEnd"/>
      <w:r w:rsidRPr="001E3CCD">
        <w:rPr>
          <w:rFonts w:ascii="Consolas" w:hAnsi="Consolas"/>
          <w:color w:val="0000FF"/>
          <w:sz w:val="21"/>
          <w:szCs w:val="21"/>
        </w:rPr>
        <w:t>9090</w:t>
      </w:r>
    </w:p>
    <w:p w14:paraId="57A98B47" w14:textId="77777777" w:rsidR="00BA325F" w:rsidRPr="001E3CCD" w:rsidRDefault="00BA325F" w:rsidP="001E3CCD">
      <w:pPr>
        <w:shd w:val="clear" w:color="auto" w:fill="FFFFFF"/>
        <w:spacing w:line="285" w:lineRule="atLeast"/>
        <w:rPr>
          <w:rFonts w:ascii="Consolas" w:hAnsi="Consolas"/>
          <w:color w:val="000000"/>
          <w:sz w:val="21"/>
          <w:szCs w:val="21"/>
        </w:rPr>
      </w:pPr>
    </w:p>
    <w:p w14:paraId="13F10F04" w14:textId="77777777" w:rsidR="001E3CCD" w:rsidRPr="001E3CCD" w:rsidRDefault="001E3CCD" w:rsidP="001E3CCD">
      <w:pPr>
        <w:shd w:val="clear" w:color="auto" w:fill="FFFFFF"/>
        <w:spacing w:line="285" w:lineRule="atLeast"/>
        <w:rPr>
          <w:rFonts w:ascii="Consolas" w:hAnsi="Consolas"/>
          <w:color w:val="000000"/>
          <w:sz w:val="21"/>
          <w:szCs w:val="21"/>
        </w:rPr>
      </w:pPr>
      <w:r w:rsidRPr="001E3CCD">
        <w:rPr>
          <w:rFonts w:ascii="Consolas" w:hAnsi="Consolas"/>
          <w:color w:val="000000"/>
          <w:sz w:val="21"/>
          <w:szCs w:val="21"/>
        </w:rPr>
        <w:t xml:space="preserve">- </w:t>
      </w:r>
      <w:proofErr w:type="spellStart"/>
      <w:r w:rsidRPr="001E3CCD">
        <w:rPr>
          <w:rFonts w:ascii="Consolas" w:hAnsi="Consolas"/>
          <w:color w:val="800000"/>
          <w:sz w:val="21"/>
          <w:szCs w:val="21"/>
        </w:rPr>
        <w:t>job_name</w:t>
      </w:r>
      <w:proofErr w:type="spellEnd"/>
      <w:r w:rsidRPr="001E3CCD">
        <w:rPr>
          <w:rFonts w:ascii="Consolas" w:hAnsi="Consolas"/>
          <w:color w:val="000000"/>
          <w:sz w:val="21"/>
          <w:szCs w:val="21"/>
        </w:rPr>
        <w:t xml:space="preserve">: </w:t>
      </w:r>
      <w:proofErr w:type="spellStart"/>
      <w:r w:rsidRPr="001E3CCD">
        <w:rPr>
          <w:rFonts w:ascii="Consolas" w:hAnsi="Consolas"/>
          <w:color w:val="0000FF"/>
          <w:sz w:val="21"/>
          <w:szCs w:val="21"/>
        </w:rPr>
        <w:t>simpliVity</w:t>
      </w:r>
      <w:proofErr w:type="spellEnd"/>
    </w:p>
    <w:p w14:paraId="21D9C759" w14:textId="77777777" w:rsidR="001E3CCD" w:rsidRPr="001E3CCD" w:rsidRDefault="001E3CCD" w:rsidP="001E3CCD">
      <w:pPr>
        <w:shd w:val="clear" w:color="auto" w:fill="FFFFFF"/>
        <w:spacing w:line="285" w:lineRule="atLeast"/>
        <w:rPr>
          <w:rFonts w:ascii="Consolas" w:hAnsi="Consolas"/>
          <w:color w:val="000000"/>
          <w:sz w:val="21"/>
          <w:szCs w:val="21"/>
        </w:rPr>
      </w:pPr>
      <w:r w:rsidRPr="001E3CCD">
        <w:rPr>
          <w:rFonts w:ascii="Consolas" w:hAnsi="Consolas"/>
          <w:color w:val="000000"/>
          <w:sz w:val="21"/>
          <w:szCs w:val="21"/>
        </w:rPr>
        <w:t xml:space="preserve">  </w:t>
      </w:r>
      <w:proofErr w:type="spellStart"/>
      <w:r w:rsidRPr="001E3CCD">
        <w:rPr>
          <w:rFonts w:ascii="Consolas" w:hAnsi="Consolas"/>
          <w:color w:val="800000"/>
          <w:sz w:val="21"/>
          <w:szCs w:val="21"/>
        </w:rPr>
        <w:t>honor_timestamps</w:t>
      </w:r>
      <w:proofErr w:type="spellEnd"/>
      <w:r w:rsidRPr="001E3CCD">
        <w:rPr>
          <w:rFonts w:ascii="Consolas" w:hAnsi="Consolas"/>
          <w:color w:val="000000"/>
          <w:sz w:val="21"/>
          <w:szCs w:val="21"/>
        </w:rPr>
        <w:t xml:space="preserve">: </w:t>
      </w:r>
      <w:r w:rsidRPr="001E3CCD">
        <w:rPr>
          <w:rFonts w:ascii="Consolas" w:hAnsi="Consolas"/>
          <w:color w:val="0000FF"/>
          <w:sz w:val="21"/>
          <w:szCs w:val="21"/>
        </w:rPr>
        <w:t>true</w:t>
      </w:r>
    </w:p>
    <w:p w14:paraId="3AC17255" w14:textId="77777777" w:rsidR="001E3CCD" w:rsidRPr="001E3CCD" w:rsidRDefault="001E3CCD" w:rsidP="001E3CCD">
      <w:pPr>
        <w:shd w:val="clear" w:color="auto" w:fill="FFFFFF"/>
        <w:spacing w:line="285" w:lineRule="atLeast"/>
        <w:rPr>
          <w:rFonts w:ascii="Consolas" w:hAnsi="Consolas"/>
          <w:color w:val="000000"/>
          <w:sz w:val="21"/>
          <w:szCs w:val="21"/>
        </w:rPr>
      </w:pPr>
      <w:r w:rsidRPr="001E3CCD">
        <w:rPr>
          <w:rFonts w:ascii="Consolas" w:hAnsi="Consolas"/>
          <w:color w:val="000000"/>
          <w:sz w:val="21"/>
          <w:szCs w:val="21"/>
        </w:rPr>
        <w:t xml:space="preserve">  </w:t>
      </w:r>
      <w:proofErr w:type="spellStart"/>
      <w:r w:rsidRPr="001E3CCD">
        <w:rPr>
          <w:rFonts w:ascii="Consolas" w:hAnsi="Consolas"/>
          <w:color w:val="800000"/>
          <w:sz w:val="21"/>
          <w:szCs w:val="21"/>
        </w:rPr>
        <w:t>scrape_interval</w:t>
      </w:r>
      <w:proofErr w:type="spellEnd"/>
      <w:r w:rsidRPr="001E3CCD">
        <w:rPr>
          <w:rFonts w:ascii="Consolas" w:hAnsi="Consolas"/>
          <w:color w:val="000000"/>
          <w:sz w:val="21"/>
          <w:szCs w:val="21"/>
        </w:rPr>
        <w:t xml:space="preserve">: </w:t>
      </w:r>
      <w:r w:rsidRPr="001E3CCD">
        <w:rPr>
          <w:rFonts w:ascii="Consolas" w:hAnsi="Consolas"/>
          <w:color w:val="0000FF"/>
          <w:sz w:val="21"/>
          <w:szCs w:val="21"/>
        </w:rPr>
        <w:t>20s</w:t>
      </w:r>
    </w:p>
    <w:p w14:paraId="2A4BE7EB" w14:textId="77777777" w:rsidR="001E3CCD" w:rsidRPr="001E3CCD" w:rsidRDefault="001E3CCD" w:rsidP="001E3CCD">
      <w:pPr>
        <w:shd w:val="clear" w:color="auto" w:fill="FFFFFF"/>
        <w:spacing w:line="285" w:lineRule="atLeast"/>
        <w:rPr>
          <w:rFonts w:ascii="Consolas" w:hAnsi="Consolas"/>
          <w:color w:val="000000"/>
          <w:sz w:val="21"/>
          <w:szCs w:val="21"/>
        </w:rPr>
      </w:pPr>
      <w:r w:rsidRPr="001E3CCD">
        <w:rPr>
          <w:rFonts w:ascii="Consolas" w:hAnsi="Consolas"/>
          <w:color w:val="000000"/>
          <w:sz w:val="21"/>
          <w:szCs w:val="21"/>
        </w:rPr>
        <w:t xml:space="preserve">  </w:t>
      </w:r>
      <w:proofErr w:type="spellStart"/>
      <w:r w:rsidRPr="001E3CCD">
        <w:rPr>
          <w:rFonts w:ascii="Consolas" w:hAnsi="Consolas"/>
          <w:color w:val="800000"/>
          <w:sz w:val="21"/>
          <w:szCs w:val="21"/>
        </w:rPr>
        <w:t>scrape_timeout</w:t>
      </w:r>
      <w:proofErr w:type="spellEnd"/>
      <w:r w:rsidRPr="001E3CCD">
        <w:rPr>
          <w:rFonts w:ascii="Consolas" w:hAnsi="Consolas"/>
          <w:color w:val="000000"/>
          <w:sz w:val="21"/>
          <w:szCs w:val="21"/>
        </w:rPr>
        <w:t xml:space="preserve">: </w:t>
      </w:r>
      <w:r w:rsidRPr="001E3CCD">
        <w:rPr>
          <w:rFonts w:ascii="Consolas" w:hAnsi="Consolas"/>
          <w:color w:val="0000FF"/>
          <w:sz w:val="21"/>
          <w:szCs w:val="21"/>
        </w:rPr>
        <w:t>10s</w:t>
      </w:r>
    </w:p>
    <w:p w14:paraId="3D0CEF53" w14:textId="77777777" w:rsidR="001E3CCD" w:rsidRPr="001E3CCD" w:rsidRDefault="001E3CCD" w:rsidP="001E3CCD">
      <w:pPr>
        <w:shd w:val="clear" w:color="auto" w:fill="FFFFFF"/>
        <w:spacing w:line="285" w:lineRule="atLeast"/>
        <w:rPr>
          <w:rFonts w:ascii="Consolas" w:hAnsi="Consolas"/>
          <w:color w:val="000000"/>
          <w:sz w:val="21"/>
          <w:szCs w:val="21"/>
        </w:rPr>
      </w:pPr>
      <w:r w:rsidRPr="001E3CCD">
        <w:rPr>
          <w:rFonts w:ascii="Consolas" w:hAnsi="Consolas"/>
          <w:color w:val="000000"/>
          <w:sz w:val="21"/>
          <w:szCs w:val="21"/>
        </w:rPr>
        <w:t xml:space="preserve">  </w:t>
      </w:r>
      <w:proofErr w:type="spellStart"/>
      <w:r w:rsidRPr="001E3CCD">
        <w:rPr>
          <w:rFonts w:ascii="Consolas" w:hAnsi="Consolas"/>
          <w:color w:val="800000"/>
          <w:sz w:val="21"/>
          <w:szCs w:val="21"/>
        </w:rPr>
        <w:t>metrics_path</w:t>
      </w:r>
      <w:proofErr w:type="spellEnd"/>
      <w:r w:rsidRPr="001E3CCD">
        <w:rPr>
          <w:rFonts w:ascii="Consolas" w:hAnsi="Consolas"/>
          <w:color w:val="000000"/>
          <w:sz w:val="21"/>
          <w:szCs w:val="21"/>
        </w:rPr>
        <w:t xml:space="preserve">: </w:t>
      </w:r>
      <w:r w:rsidRPr="001E3CCD">
        <w:rPr>
          <w:rFonts w:ascii="Consolas" w:hAnsi="Consolas"/>
          <w:color w:val="0000FF"/>
          <w:sz w:val="21"/>
          <w:szCs w:val="21"/>
        </w:rPr>
        <w:t>/metrics</w:t>
      </w:r>
    </w:p>
    <w:p w14:paraId="34460B89" w14:textId="77777777" w:rsidR="001E3CCD" w:rsidRPr="001E3CCD" w:rsidRDefault="001E3CCD" w:rsidP="001E3CCD">
      <w:pPr>
        <w:shd w:val="clear" w:color="auto" w:fill="FFFFFF"/>
        <w:spacing w:line="285" w:lineRule="atLeast"/>
        <w:rPr>
          <w:rFonts w:ascii="Consolas" w:hAnsi="Consolas"/>
          <w:color w:val="000000"/>
          <w:sz w:val="21"/>
          <w:szCs w:val="21"/>
        </w:rPr>
      </w:pPr>
      <w:r w:rsidRPr="001E3CCD">
        <w:rPr>
          <w:rFonts w:ascii="Consolas" w:hAnsi="Consolas"/>
          <w:color w:val="000000"/>
          <w:sz w:val="21"/>
          <w:szCs w:val="21"/>
        </w:rPr>
        <w:t xml:space="preserve">  </w:t>
      </w:r>
      <w:proofErr w:type="spellStart"/>
      <w:r w:rsidRPr="001E3CCD">
        <w:rPr>
          <w:rFonts w:ascii="Consolas" w:hAnsi="Consolas"/>
          <w:color w:val="800000"/>
          <w:sz w:val="21"/>
          <w:szCs w:val="21"/>
        </w:rPr>
        <w:t>static_configs</w:t>
      </w:r>
      <w:proofErr w:type="spellEnd"/>
      <w:r w:rsidRPr="001E3CCD">
        <w:rPr>
          <w:rFonts w:ascii="Consolas" w:hAnsi="Consolas"/>
          <w:color w:val="000000"/>
          <w:sz w:val="21"/>
          <w:szCs w:val="21"/>
        </w:rPr>
        <w:t>:</w:t>
      </w:r>
    </w:p>
    <w:p w14:paraId="7E354C13" w14:textId="77777777" w:rsidR="001E3CCD" w:rsidRDefault="001E3CCD" w:rsidP="001E3CCD">
      <w:pPr>
        <w:shd w:val="clear" w:color="auto" w:fill="FFFFFF"/>
        <w:spacing w:line="285" w:lineRule="atLeast"/>
        <w:rPr>
          <w:rFonts w:ascii="Consolas" w:hAnsi="Consolas"/>
          <w:color w:val="000000"/>
          <w:sz w:val="21"/>
          <w:szCs w:val="21"/>
        </w:rPr>
      </w:pPr>
      <w:r w:rsidRPr="001E3CCD">
        <w:rPr>
          <w:rFonts w:ascii="Consolas" w:hAnsi="Consolas"/>
          <w:color w:val="000000"/>
          <w:sz w:val="21"/>
          <w:szCs w:val="21"/>
        </w:rPr>
        <w:t xml:space="preserve">      - </w:t>
      </w:r>
      <w:proofErr w:type="gramStart"/>
      <w:r w:rsidRPr="001E3CCD">
        <w:rPr>
          <w:rFonts w:ascii="Consolas" w:hAnsi="Consolas"/>
          <w:color w:val="800000"/>
          <w:sz w:val="21"/>
          <w:szCs w:val="21"/>
        </w:rPr>
        <w:t>targets</w:t>
      </w:r>
      <w:proofErr w:type="gramEnd"/>
      <w:r w:rsidRPr="001E3CCD">
        <w:rPr>
          <w:rFonts w:ascii="Consolas" w:hAnsi="Consolas"/>
          <w:color w:val="000000"/>
          <w:sz w:val="21"/>
          <w:szCs w:val="21"/>
        </w:rPr>
        <w:t>: [</w:t>
      </w:r>
      <w:r w:rsidRPr="001E3CCD">
        <w:rPr>
          <w:rFonts w:ascii="Consolas" w:hAnsi="Consolas"/>
          <w:color w:val="0000FF"/>
          <w:sz w:val="21"/>
          <w:szCs w:val="21"/>
        </w:rPr>
        <w:t>'simplivity:9091'</w:t>
      </w:r>
      <w:r w:rsidRPr="001E3CCD">
        <w:rPr>
          <w:rFonts w:ascii="Consolas" w:hAnsi="Consolas"/>
          <w:color w:val="000000"/>
          <w:sz w:val="21"/>
          <w:szCs w:val="21"/>
        </w:rPr>
        <w:t>]</w:t>
      </w:r>
    </w:p>
    <w:p w14:paraId="44065DFE" w14:textId="77777777" w:rsidR="00BA325F" w:rsidRPr="001E3CCD" w:rsidRDefault="00BA325F" w:rsidP="001E3CCD">
      <w:pPr>
        <w:shd w:val="clear" w:color="auto" w:fill="FFFFFF"/>
        <w:spacing w:line="285" w:lineRule="atLeast"/>
        <w:rPr>
          <w:rFonts w:ascii="Consolas" w:hAnsi="Consolas"/>
          <w:color w:val="000000"/>
          <w:sz w:val="21"/>
          <w:szCs w:val="21"/>
        </w:rPr>
      </w:pPr>
    </w:p>
    <w:p w14:paraId="5DB475C7" w14:textId="77777777" w:rsidR="001E3CCD" w:rsidRPr="001E3CCD" w:rsidRDefault="001E3CCD" w:rsidP="001E3CCD">
      <w:pPr>
        <w:shd w:val="clear" w:color="auto" w:fill="FFFFFF"/>
        <w:spacing w:line="285" w:lineRule="atLeast"/>
        <w:rPr>
          <w:rFonts w:ascii="Consolas" w:hAnsi="Consolas"/>
          <w:color w:val="000000"/>
          <w:sz w:val="21"/>
          <w:szCs w:val="21"/>
        </w:rPr>
      </w:pPr>
      <w:r w:rsidRPr="001E3CCD">
        <w:rPr>
          <w:rFonts w:ascii="Consolas" w:hAnsi="Consolas"/>
          <w:color w:val="000000"/>
          <w:sz w:val="21"/>
          <w:szCs w:val="21"/>
        </w:rPr>
        <w:t xml:space="preserve">- </w:t>
      </w:r>
      <w:proofErr w:type="spellStart"/>
      <w:r w:rsidRPr="001E3CCD">
        <w:rPr>
          <w:rFonts w:ascii="Consolas" w:hAnsi="Consolas"/>
          <w:color w:val="800000"/>
          <w:sz w:val="21"/>
          <w:szCs w:val="21"/>
        </w:rPr>
        <w:t>job_name</w:t>
      </w:r>
      <w:proofErr w:type="spellEnd"/>
      <w:r w:rsidRPr="001E3CCD">
        <w:rPr>
          <w:rFonts w:ascii="Consolas" w:hAnsi="Consolas"/>
          <w:color w:val="000000"/>
          <w:sz w:val="21"/>
          <w:szCs w:val="21"/>
        </w:rPr>
        <w:t xml:space="preserve">: </w:t>
      </w:r>
      <w:proofErr w:type="spellStart"/>
      <w:r w:rsidRPr="001E3CCD">
        <w:rPr>
          <w:rFonts w:ascii="Consolas" w:hAnsi="Consolas"/>
          <w:color w:val="0000FF"/>
          <w:sz w:val="21"/>
          <w:szCs w:val="21"/>
        </w:rPr>
        <w:t>grafana</w:t>
      </w:r>
      <w:proofErr w:type="spellEnd"/>
    </w:p>
    <w:p w14:paraId="6F173D50" w14:textId="77777777" w:rsidR="001E3CCD" w:rsidRPr="001E3CCD" w:rsidRDefault="001E3CCD" w:rsidP="001E3CCD">
      <w:pPr>
        <w:shd w:val="clear" w:color="auto" w:fill="FFFFFF"/>
        <w:spacing w:line="285" w:lineRule="atLeast"/>
        <w:rPr>
          <w:rFonts w:ascii="Consolas" w:hAnsi="Consolas"/>
          <w:color w:val="000000"/>
          <w:sz w:val="21"/>
          <w:szCs w:val="21"/>
        </w:rPr>
      </w:pPr>
      <w:r w:rsidRPr="001E3CCD">
        <w:rPr>
          <w:rFonts w:ascii="Consolas" w:hAnsi="Consolas"/>
          <w:color w:val="000000"/>
          <w:sz w:val="21"/>
          <w:szCs w:val="21"/>
        </w:rPr>
        <w:t xml:space="preserve">  </w:t>
      </w:r>
      <w:proofErr w:type="spellStart"/>
      <w:r w:rsidRPr="001E3CCD">
        <w:rPr>
          <w:rFonts w:ascii="Consolas" w:hAnsi="Consolas"/>
          <w:color w:val="800000"/>
          <w:sz w:val="21"/>
          <w:szCs w:val="21"/>
        </w:rPr>
        <w:t>honor_timestamps</w:t>
      </w:r>
      <w:proofErr w:type="spellEnd"/>
      <w:r w:rsidRPr="001E3CCD">
        <w:rPr>
          <w:rFonts w:ascii="Consolas" w:hAnsi="Consolas"/>
          <w:color w:val="000000"/>
          <w:sz w:val="21"/>
          <w:szCs w:val="21"/>
        </w:rPr>
        <w:t xml:space="preserve">: </w:t>
      </w:r>
      <w:r w:rsidRPr="001E3CCD">
        <w:rPr>
          <w:rFonts w:ascii="Consolas" w:hAnsi="Consolas"/>
          <w:color w:val="0000FF"/>
          <w:sz w:val="21"/>
          <w:szCs w:val="21"/>
        </w:rPr>
        <w:t>true</w:t>
      </w:r>
    </w:p>
    <w:p w14:paraId="69982716" w14:textId="77777777" w:rsidR="001E3CCD" w:rsidRPr="001E3CCD" w:rsidRDefault="001E3CCD" w:rsidP="001E3CCD">
      <w:pPr>
        <w:shd w:val="clear" w:color="auto" w:fill="FFFFFF"/>
        <w:spacing w:line="285" w:lineRule="atLeast"/>
        <w:rPr>
          <w:rFonts w:ascii="Consolas" w:hAnsi="Consolas"/>
          <w:color w:val="000000"/>
          <w:sz w:val="21"/>
          <w:szCs w:val="21"/>
        </w:rPr>
      </w:pPr>
      <w:r w:rsidRPr="001E3CCD">
        <w:rPr>
          <w:rFonts w:ascii="Consolas" w:hAnsi="Consolas"/>
          <w:color w:val="000000"/>
          <w:sz w:val="21"/>
          <w:szCs w:val="21"/>
        </w:rPr>
        <w:t xml:space="preserve">  </w:t>
      </w:r>
      <w:proofErr w:type="spellStart"/>
      <w:r w:rsidRPr="001E3CCD">
        <w:rPr>
          <w:rFonts w:ascii="Consolas" w:hAnsi="Consolas"/>
          <w:color w:val="800000"/>
          <w:sz w:val="21"/>
          <w:szCs w:val="21"/>
        </w:rPr>
        <w:t>scrape_interval</w:t>
      </w:r>
      <w:proofErr w:type="spellEnd"/>
      <w:r w:rsidRPr="001E3CCD">
        <w:rPr>
          <w:rFonts w:ascii="Consolas" w:hAnsi="Consolas"/>
          <w:color w:val="000000"/>
          <w:sz w:val="21"/>
          <w:szCs w:val="21"/>
        </w:rPr>
        <w:t xml:space="preserve">: </w:t>
      </w:r>
      <w:r w:rsidRPr="001E3CCD">
        <w:rPr>
          <w:rFonts w:ascii="Consolas" w:hAnsi="Consolas"/>
          <w:color w:val="0000FF"/>
          <w:sz w:val="21"/>
          <w:szCs w:val="21"/>
        </w:rPr>
        <w:t>15s</w:t>
      </w:r>
    </w:p>
    <w:p w14:paraId="0D206F1B" w14:textId="77777777" w:rsidR="001E3CCD" w:rsidRPr="001E3CCD" w:rsidRDefault="001E3CCD" w:rsidP="001E3CCD">
      <w:pPr>
        <w:shd w:val="clear" w:color="auto" w:fill="FFFFFF"/>
        <w:spacing w:line="285" w:lineRule="atLeast"/>
        <w:rPr>
          <w:rFonts w:ascii="Consolas" w:hAnsi="Consolas"/>
          <w:color w:val="000000"/>
          <w:sz w:val="21"/>
          <w:szCs w:val="21"/>
        </w:rPr>
      </w:pPr>
      <w:r w:rsidRPr="001E3CCD">
        <w:rPr>
          <w:rFonts w:ascii="Consolas" w:hAnsi="Consolas"/>
          <w:color w:val="000000"/>
          <w:sz w:val="21"/>
          <w:szCs w:val="21"/>
        </w:rPr>
        <w:t xml:space="preserve">  </w:t>
      </w:r>
      <w:proofErr w:type="spellStart"/>
      <w:r w:rsidRPr="001E3CCD">
        <w:rPr>
          <w:rFonts w:ascii="Consolas" w:hAnsi="Consolas"/>
          <w:color w:val="800000"/>
          <w:sz w:val="21"/>
          <w:szCs w:val="21"/>
        </w:rPr>
        <w:t>scrape_timeout</w:t>
      </w:r>
      <w:proofErr w:type="spellEnd"/>
      <w:r w:rsidRPr="001E3CCD">
        <w:rPr>
          <w:rFonts w:ascii="Consolas" w:hAnsi="Consolas"/>
          <w:color w:val="000000"/>
          <w:sz w:val="21"/>
          <w:szCs w:val="21"/>
        </w:rPr>
        <w:t xml:space="preserve">: </w:t>
      </w:r>
      <w:r w:rsidRPr="001E3CCD">
        <w:rPr>
          <w:rFonts w:ascii="Consolas" w:hAnsi="Consolas"/>
          <w:color w:val="0000FF"/>
          <w:sz w:val="21"/>
          <w:szCs w:val="21"/>
        </w:rPr>
        <w:t>10s</w:t>
      </w:r>
    </w:p>
    <w:p w14:paraId="305318CE" w14:textId="77777777" w:rsidR="001E3CCD" w:rsidRPr="001E3CCD" w:rsidRDefault="001E3CCD" w:rsidP="001E3CCD">
      <w:pPr>
        <w:shd w:val="clear" w:color="auto" w:fill="FFFFFF"/>
        <w:spacing w:line="285" w:lineRule="atLeast"/>
        <w:rPr>
          <w:rFonts w:ascii="Consolas" w:hAnsi="Consolas"/>
          <w:color w:val="000000"/>
          <w:sz w:val="21"/>
          <w:szCs w:val="21"/>
        </w:rPr>
      </w:pPr>
      <w:r w:rsidRPr="001E3CCD">
        <w:rPr>
          <w:rFonts w:ascii="Consolas" w:hAnsi="Consolas"/>
          <w:color w:val="000000"/>
          <w:sz w:val="21"/>
          <w:szCs w:val="21"/>
        </w:rPr>
        <w:t xml:space="preserve">  </w:t>
      </w:r>
      <w:proofErr w:type="spellStart"/>
      <w:r w:rsidRPr="001E3CCD">
        <w:rPr>
          <w:rFonts w:ascii="Consolas" w:hAnsi="Consolas"/>
          <w:color w:val="800000"/>
          <w:sz w:val="21"/>
          <w:szCs w:val="21"/>
        </w:rPr>
        <w:t>metrics_path</w:t>
      </w:r>
      <w:proofErr w:type="spellEnd"/>
      <w:r w:rsidRPr="001E3CCD">
        <w:rPr>
          <w:rFonts w:ascii="Consolas" w:hAnsi="Consolas"/>
          <w:color w:val="000000"/>
          <w:sz w:val="21"/>
          <w:szCs w:val="21"/>
        </w:rPr>
        <w:t xml:space="preserve">: </w:t>
      </w:r>
      <w:r w:rsidRPr="001E3CCD">
        <w:rPr>
          <w:rFonts w:ascii="Consolas" w:hAnsi="Consolas"/>
          <w:color w:val="0000FF"/>
          <w:sz w:val="21"/>
          <w:szCs w:val="21"/>
        </w:rPr>
        <w:t>/metrics</w:t>
      </w:r>
    </w:p>
    <w:p w14:paraId="7EEB60F0" w14:textId="77777777" w:rsidR="001E3CCD" w:rsidRPr="001E3CCD" w:rsidRDefault="001E3CCD" w:rsidP="001E3CCD">
      <w:pPr>
        <w:shd w:val="clear" w:color="auto" w:fill="FFFFFF"/>
        <w:spacing w:line="285" w:lineRule="atLeast"/>
        <w:rPr>
          <w:rFonts w:ascii="Consolas" w:hAnsi="Consolas"/>
          <w:color w:val="000000"/>
          <w:sz w:val="21"/>
          <w:szCs w:val="21"/>
        </w:rPr>
      </w:pPr>
      <w:r w:rsidRPr="001E3CCD">
        <w:rPr>
          <w:rFonts w:ascii="Consolas" w:hAnsi="Consolas"/>
          <w:color w:val="000000"/>
          <w:sz w:val="21"/>
          <w:szCs w:val="21"/>
        </w:rPr>
        <w:t xml:space="preserve">  </w:t>
      </w:r>
      <w:proofErr w:type="spellStart"/>
      <w:r w:rsidRPr="001E3CCD">
        <w:rPr>
          <w:rFonts w:ascii="Consolas" w:hAnsi="Consolas"/>
          <w:color w:val="800000"/>
          <w:sz w:val="21"/>
          <w:szCs w:val="21"/>
        </w:rPr>
        <w:t>static_configs</w:t>
      </w:r>
      <w:proofErr w:type="spellEnd"/>
      <w:r w:rsidRPr="001E3CCD">
        <w:rPr>
          <w:rFonts w:ascii="Consolas" w:hAnsi="Consolas"/>
          <w:color w:val="000000"/>
          <w:sz w:val="21"/>
          <w:szCs w:val="21"/>
        </w:rPr>
        <w:t>:</w:t>
      </w:r>
    </w:p>
    <w:p w14:paraId="26F2C9AE" w14:textId="77777777" w:rsidR="001E3CCD" w:rsidRDefault="001E3CCD" w:rsidP="001E3CCD">
      <w:pPr>
        <w:shd w:val="clear" w:color="auto" w:fill="FFFFFF"/>
        <w:spacing w:line="285" w:lineRule="atLeast"/>
        <w:rPr>
          <w:rFonts w:ascii="Consolas" w:hAnsi="Consolas"/>
          <w:color w:val="000000"/>
          <w:sz w:val="21"/>
          <w:szCs w:val="21"/>
        </w:rPr>
      </w:pPr>
      <w:r w:rsidRPr="001E3CCD">
        <w:rPr>
          <w:rFonts w:ascii="Consolas" w:hAnsi="Consolas"/>
          <w:color w:val="000000"/>
          <w:sz w:val="21"/>
          <w:szCs w:val="21"/>
        </w:rPr>
        <w:t xml:space="preserve">      - </w:t>
      </w:r>
      <w:proofErr w:type="gramStart"/>
      <w:r w:rsidRPr="001E3CCD">
        <w:rPr>
          <w:rFonts w:ascii="Consolas" w:hAnsi="Consolas"/>
          <w:color w:val="800000"/>
          <w:sz w:val="21"/>
          <w:szCs w:val="21"/>
        </w:rPr>
        <w:t>targets</w:t>
      </w:r>
      <w:proofErr w:type="gramEnd"/>
      <w:r w:rsidRPr="001E3CCD">
        <w:rPr>
          <w:rFonts w:ascii="Consolas" w:hAnsi="Consolas"/>
          <w:color w:val="000000"/>
          <w:sz w:val="21"/>
          <w:szCs w:val="21"/>
        </w:rPr>
        <w:t>: [</w:t>
      </w:r>
      <w:r w:rsidRPr="001E3CCD">
        <w:rPr>
          <w:rFonts w:ascii="Consolas" w:hAnsi="Consolas"/>
          <w:color w:val="0000FF"/>
          <w:sz w:val="21"/>
          <w:szCs w:val="21"/>
        </w:rPr>
        <w:t>'grafana:3000'</w:t>
      </w:r>
      <w:r w:rsidRPr="001E3CCD">
        <w:rPr>
          <w:rFonts w:ascii="Consolas" w:hAnsi="Consolas"/>
          <w:color w:val="000000"/>
          <w:sz w:val="21"/>
          <w:szCs w:val="21"/>
        </w:rPr>
        <w:t>]</w:t>
      </w:r>
    </w:p>
    <w:p w14:paraId="4350AE9E" w14:textId="77777777" w:rsidR="00BA325F" w:rsidRPr="001E3CCD" w:rsidRDefault="00BA325F" w:rsidP="001E3CCD">
      <w:pPr>
        <w:shd w:val="clear" w:color="auto" w:fill="FFFFFF"/>
        <w:spacing w:line="285" w:lineRule="atLeast"/>
        <w:rPr>
          <w:rFonts w:ascii="Consolas" w:hAnsi="Consolas"/>
          <w:color w:val="000000"/>
          <w:sz w:val="21"/>
          <w:szCs w:val="21"/>
        </w:rPr>
      </w:pPr>
    </w:p>
    <w:p w14:paraId="4B2FE0AB" w14:textId="77777777" w:rsidR="001E3CCD" w:rsidRPr="001E3CCD" w:rsidRDefault="001E3CCD" w:rsidP="001E3CCD">
      <w:pPr>
        <w:shd w:val="clear" w:color="auto" w:fill="FFFFFF"/>
        <w:spacing w:line="285" w:lineRule="atLeast"/>
        <w:rPr>
          <w:rFonts w:ascii="Consolas" w:hAnsi="Consolas"/>
          <w:color w:val="000000"/>
          <w:sz w:val="21"/>
          <w:szCs w:val="21"/>
        </w:rPr>
      </w:pPr>
      <w:r w:rsidRPr="001E3CCD">
        <w:rPr>
          <w:rFonts w:ascii="Consolas" w:hAnsi="Consolas"/>
          <w:color w:val="000000"/>
          <w:sz w:val="21"/>
          <w:szCs w:val="21"/>
        </w:rPr>
        <w:t xml:space="preserve">- </w:t>
      </w:r>
      <w:proofErr w:type="spellStart"/>
      <w:r w:rsidRPr="001E3CCD">
        <w:rPr>
          <w:rFonts w:ascii="Consolas" w:hAnsi="Consolas"/>
          <w:color w:val="800000"/>
          <w:sz w:val="21"/>
          <w:szCs w:val="21"/>
        </w:rPr>
        <w:t>job_name</w:t>
      </w:r>
      <w:proofErr w:type="spellEnd"/>
      <w:r w:rsidRPr="001E3CCD">
        <w:rPr>
          <w:rFonts w:ascii="Consolas" w:hAnsi="Consolas"/>
          <w:color w:val="000000"/>
          <w:sz w:val="21"/>
          <w:szCs w:val="21"/>
        </w:rPr>
        <w:t xml:space="preserve">: </w:t>
      </w:r>
      <w:r w:rsidRPr="001E3CCD">
        <w:rPr>
          <w:rFonts w:ascii="Consolas" w:hAnsi="Consolas"/>
          <w:color w:val="0000FF"/>
          <w:sz w:val="21"/>
          <w:szCs w:val="21"/>
        </w:rPr>
        <w:t>infrastructure</w:t>
      </w:r>
    </w:p>
    <w:p w14:paraId="06CACC67" w14:textId="77777777" w:rsidR="001E3CCD" w:rsidRPr="001E3CCD" w:rsidRDefault="001E3CCD" w:rsidP="001E3CCD">
      <w:pPr>
        <w:shd w:val="clear" w:color="auto" w:fill="FFFFFF"/>
        <w:spacing w:line="285" w:lineRule="atLeast"/>
        <w:rPr>
          <w:rFonts w:ascii="Consolas" w:hAnsi="Consolas"/>
          <w:color w:val="000000"/>
          <w:sz w:val="21"/>
          <w:szCs w:val="21"/>
        </w:rPr>
      </w:pPr>
      <w:r w:rsidRPr="001E3CCD">
        <w:rPr>
          <w:rFonts w:ascii="Consolas" w:hAnsi="Consolas"/>
          <w:color w:val="000000"/>
          <w:sz w:val="21"/>
          <w:szCs w:val="21"/>
        </w:rPr>
        <w:t xml:space="preserve">  </w:t>
      </w:r>
      <w:proofErr w:type="spellStart"/>
      <w:r w:rsidRPr="001E3CCD">
        <w:rPr>
          <w:rFonts w:ascii="Consolas" w:hAnsi="Consolas"/>
          <w:color w:val="800000"/>
          <w:sz w:val="21"/>
          <w:szCs w:val="21"/>
        </w:rPr>
        <w:t>honor_timestamps</w:t>
      </w:r>
      <w:proofErr w:type="spellEnd"/>
      <w:r w:rsidRPr="001E3CCD">
        <w:rPr>
          <w:rFonts w:ascii="Consolas" w:hAnsi="Consolas"/>
          <w:color w:val="000000"/>
          <w:sz w:val="21"/>
          <w:szCs w:val="21"/>
        </w:rPr>
        <w:t xml:space="preserve">: </w:t>
      </w:r>
      <w:r w:rsidRPr="001E3CCD">
        <w:rPr>
          <w:rFonts w:ascii="Consolas" w:hAnsi="Consolas"/>
          <w:color w:val="0000FF"/>
          <w:sz w:val="21"/>
          <w:szCs w:val="21"/>
        </w:rPr>
        <w:t>true</w:t>
      </w:r>
    </w:p>
    <w:p w14:paraId="2D103B73" w14:textId="77777777" w:rsidR="001E3CCD" w:rsidRPr="001E3CCD" w:rsidRDefault="001E3CCD" w:rsidP="001E3CCD">
      <w:pPr>
        <w:shd w:val="clear" w:color="auto" w:fill="FFFFFF"/>
        <w:spacing w:line="285" w:lineRule="atLeast"/>
        <w:rPr>
          <w:rFonts w:ascii="Consolas" w:hAnsi="Consolas"/>
          <w:color w:val="000000"/>
          <w:sz w:val="21"/>
          <w:szCs w:val="21"/>
        </w:rPr>
      </w:pPr>
      <w:r w:rsidRPr="001E3CCD">
        <w:rPr>
          <w:rFonts w:ascii="Consolas" w:hAnsi="Consolas"/>
          <w:color w:val="000000"/>
          <w:sz w:val="21"/>
          <w:szCs w:val="21"/>
        </w:rPr>
        <w:t xml:space="preserve">  </w:t>
      </w:r>
      <w:proofErr w:type="spellStart"/>
      <w:r w:rsidRPr="001E3CCD">
        <w:rPr>
          <w:rFonts w:ascii="Consolas" w:hAnsi="Consolas"/>
          <w:color w:val="800000"/>
          <w:sz w:val="21"/>
          <w:szCs w:val="21"/>
        </w:rPr>
        <w:t>scrape_interval</w:t>
      </w:r>
      <w:proofErr w:type="spellEnd"/>
      <w:r w:rsidRPr="001E3CCD">
        <w:rPr>
          <w:rFonts w:ascii="Consolas" w:hAnsi="Consolas"/>
          <w:color w:val="000000"/>
          <w:sz w:val="21"/>
          <w:szCs w:val="21"/>
        </w:rPr>
        <w:t xml:space="preserve">: </w:t>
      </w:r>
      <w:r w:rsidRPr="001E3CCD">
        <w:rPr>
          <w:rFonts w:ascii="Consolas" w:hAnsi="Consolas"/>
          <w:color w:val="0000FF"/>
          <w:sz w:val="21"/>
          <w:szCs w:val="21"/>
        </w:rPr>
        <w:t>20s</w:t>
      </w:r>
    </w:p>
    <w:p w14:paraId="62C56ECF" w14:textId="77777777" w:rsidR="001E3CCD" w:rsidRPr="001E3CCD" w:rsidRDefault="001E3CCD" w:rsidP="001E3CCD">
      <w:pPr>
        <w:shd w:val="clear" w:color="auto" w:fill="FFFFFF"/>
        <w:spacing w:line="285" w:lineRule="atLeast"/>
        <w:rPr>
          <w:rFonts w:ascii="Consolas" w:hAnsi="Consolas"/>
          <w:color w:val="000000"/>
          <w:sz w:val="21"/>
          <w:szCs w:val="21"/>
        </w:rPr>
      </w:pPr>
      <w:r w:rsidRPr="001E3CCD">
        <w:rPr>
          <w:rFonts w:ascii="Consolas" w:hAnsi="Consolas"/>
          <w:color w:val="000000"/>
          <w:sz w:val="21"/>
          <w:szCs w:val="21"/>
        </w:rPr>
        <w:t xml:space="preserve">  </w:t>
      </w:r>
      <w:proofErr w:type="spellStart"/>
      <w:r w:rsidRPr="001E3CCD">
        <w:rPr>
          <w:rFonts w:ascii="Consolas" w:hAnsi="Consolas"/>
          <w:color w:val="800000"/>
          <w:sz w:val="21"/>
          <w:szCs w:val="21"/>
        </w:rPr>
        <w:t>scrape_timeout</w:t>
      </w:r>
      <w:proofErr w:type="spellEnd"/>
      <w:r w:rsidRPr="001E3CCD">
        <w:rPr>
          <w:rFonts w:ascii="Consolas" w:hAnsi="Consolas"/>
          <w:color w:val="000000"/>
          <w:sz w:val="21"/>
          <w:szCs w:val="21"/>
        </w:rPr>
        <w:t xml:space="preserve">: </w:t>
      </w:r>
      <w:r w:rsidRPr="001E3CCD">
        <w:rPr>
          <w:rFonts w:ascii="Consolas" w:hAnsi="Consolas"/>
          <w:color w:val="0000FF"/>
          <w:sz w:val="21"/>
          <w:szCs w:val="21"/>
        </w:rPr>
        <w:t>10s</w:t>
      </w:r>
    </w:p>
    <w:p w14:paraId="4B38F8B4" w14:textId="77777777" w:rsidR="001E3CCD" w:rsidRPr="001E3CCD" w:rsidRDefault="001E3CCD" w:rsidP="001E3CCD">
      <w:pPr>
        <w:shd w:val="clear" w:color="auto" w:fill="FFFFFF"/>
        <w:spacing w:line="285" w:lineRule="atLeast"/>
        <w:rPr>
          <w:rFonts w:ascii="Consolas" w:hAnsi="Consolas"/>
          <w:color w:val="000000"/>
          <w:sz w:val="21"/>
          <w:szCs w:val="21"/>
        </w:rPr>
      </w:pPr>
      <w:r w:rsidRPr="001E3CCD">
        <w:rPr>
          <w:rFonts w:ascii="Consolas" w:hAnsi="Consolas"/>
          <w:color w:val="000000"/>
          <w:sz w:val="21"/>
          <w:szCs w:val="21"/>
        </w:rPr>
        <w:t xml:space="preserve">  </w:t>
      </w:r>
      <w:proofErr w:type="spellStart"/>
      <w:r w:rsidRPr="001E3CCD">
        <w:rPr>
          <w:rFonts w:ascii="Consolas" w:hAnsi="Consolas"/>
          <w:color w:val="800000"/>
          <w:sz w:val="21"/>
          <w:szCs w:val="21"/>
        </w:rPr>
        <w:t>metrics_path</w:t>
      </w:r>
      <w:proofErr w:type="spellEnd"/>
      <w:r w:rsidRPr="001E3CCD">
        <w:rPr>
          <w:rFonts w:ascii="Consolas" w:hAnsi="Consolas"/>
          <w:color w:val="000000"/>
          <w:sz w:val="21"/>
          <w:szCs w:val="21"/>
        </w:rPr>
        <w:t xml:space="preserve">: </w:t>
      </w:r>
      <w:r w:rsidRPr="001E3CCD">
        <w:rPr>
          <w:rFonts w:ascii="Consolas" w:hAnsi="Consolas"/>
          <w:color w:val="0000FF"/>
          <w:sz w:val="21"/>
          <w:szCs w:val="21"/>
        </w:rPr>
        <w:t>/metrics</w:t>
      </w:r>
    </w:p>
    <w:p w14:paraId="63A9F4BE" w14:textId="77777777" w:rsidR="001E3CCD" w:rsidRPr="001E3CCD" w:rsidRDefault="001E3CCD" w:rsidP="001E3CCD">
      <w:pPr>
        <w:shd w:val="clear" w:color="auto" w:fill="FFFFFF"/>
        <w:spacing w:line="285" w:lineRule="atLeast"/>
        <w:rPr>
          <w:rFonts w:ascii="Consolas" w:hAnsi="Consolas"/>
          <w:color w:val="000000"/>
          <w:sz w:val="21"/>
          <w:szCs w:val="21"/>
        </w:rPr>
      </w:pPr>
      <w:r w:rsidRPr="001E3CCD">
        <w:rPr>
          <w:rFonts w:ascii="Consolas" w:hAnsi="Consolas"/>
          <w:color w:val="000000"/>
          <w:sz w:val="21"/>
          <w:szCs w:val="21"/>
        </w:rPr>
        <w:t xml:space="preserve">  </w:t>
      </w:r>
      <w:proofErr w:type="spellStart"/>
      <w:r w:rsidRPr="001E3CCD">
        <w:rPr>
          <w:rFonts w:ascii="Consolas" w:hAnsi="Consolas"/>
          <w:color w:val="800000"/>
          <w:sz w:val="21"/>
          <w:szCs w:val="21"/>
        </w:rPr>
        <w:t>static_configs</w:t>
      </w:r>
      <w:proofErr w:type="spellEnd"/>
      <w:r w:rsidRPr="001E3CCD">
        <w:rPr>
          <w:rFonts w:ascii="Consolas" w:hAnsi="Consolas"/>
          <w:color w:val="000000"/>
          <w:sz w:val="21"/>
          <w:szCs w:val="21"/>
        </w:rPr>
        <w:t>:</w:t>
      </w:r>
    </w:p>
    <w:p w14:paraId="0A1F17AF" w14:textId="77777777" w:rsidR="001E3CCD" w:rsidRDefault="001E3CCD" w:rsidP="001E3CCD">
      <w:pPr>
        <w:shd w:val="clear" w:color="auto" w:fill="FFFFFF"/>
        <w:spacing w:line="285" w:lineRule="atLeast"/>
        <w:rPr>
          <w:rFonts w:ascii="Consolas" w:hAnsi="Consolas"/>
          <w:color w:val="000000"/>
          <w:sz w:val="21"/>
          <w:szCs w:val="21"/>
        </w:rPr>
      </w:pPr>
      <w:r w:rsidRPr="001E3CCD">
        <w:rPr>
          <w:rFonts w:ascii="Consolas" w:hAnsi="Consolas"/>
          <w:color w:val="000000"/>
          <w:sz w:val="21"/>
          <w:szCs w:val="21"/>
        </w:rPr>
        <w:t xml:space="preserve">      - </w:t>
      </w:r>
      <w:proofErr w:type="gramStart"/>
      <w:r w:rsidRPr="001E3CCD">
        <w:rPr>
          <w:rFonts w:ascii="Consolas" w:hAnsi="Consolas"/>
          <w:color w:val="800000"/>
          <w:sz w:val="21"/>
          <w:szCs w:val="21"/>
        </w:rPr>
        <w:t>targets</w:t>
      </w:r>
      <w:proofErr w:type="gramEnd"/>
      <w:r w:rsidRPr="001E3CCD">
        <w:rPr>
          <w:rFonts w:ascii="Consolas" w:hAnsi="Consolas"/>
          <w:color w:val="000000"/>
          <w:sz w:val="21"/>
          <w:szCs w:val="21"/>
        </w:rPr>
        <w:t>: [</w:t>
      </w:r>
      <w:r w:rsidRPr="001E3CCD">
        <w:rPr>
          <w:rFonts w:ascii="Consolas" w:hAnsi="Consolas"/>
          <w:color w:val="0000FF"/>
          <w:sz w:val="21"/>
          <w:szCs w:val="21"/>
        </w:rPr>
        <w:t>'svtinfrastructure:9091'</w:t>
      </w:r>
      <w:r w:rsidRPr="001E3CCD">
        <w:rPr>
          <w:rFonts w:ascii="Consolas" w:hAnsi="Consolas"/>
          <w:color w:val="000000"/>
          <w:sz w:val="21"/>
          <w:szCs w:val="21"/>
        </w:rPr>
        <w:t>]</w:t>
      </w:r>
    </w:p>
    <w:p w14:paraId="1E50FE0F" w14:textId="77777777" w:rsidR="00BA325F" w:rsidRDefault="00BA325F" w:rsidP="001E3CCD">
      <w:pPr>
        <w:shd w:val="clear" w:color="auto" w:fill="FFFFFF"/>
        <w:spacing w:line="285" w:lineRule="atLeast"/>
        <w:rPr>
          <w:rFonts w:ascii="Consolas" w:hAnsi="Consolas"/>
          <w:color w:val="000000"/>
          <w:sz w:val="21"/>
          <w:szCs w:val="21"/>
        </w:rPr>
      </w:pPr>
    </w:p>
    <w:p w14:paraId="242F4211" w14:textId="77777777" w:rsidR="00BA325F" w:rsidRPr="001E3CCD" w:rsidRDefault="00BA325F" w:rsidP="001E3CCD">
      <w:pPr>
        <w:shd w:val="clear" w:color="auto" w:fill="FFFFFF"/>
        <w:spacing w:line="285" w:lineRule="atLeast"/>
        <w:rPr>
          <w:rFonts w:ascii="Consolas" w:hAnsi="Consolas"/>
          <w:color w:val="000000"/>
          <w:sz w:val="21"/>
          <w:szCs w:val="21"/>
        </w:rPr>
      </w:pPr>
    </w:p>
    <w:p w14:paraId="3B29F5AB" w14:textId="77777777" w:rsidR="00BA325F" w:rsidRDefault="00BA325F" w:rsidP="001E3CCD">
      <w:pPr>
        <w:sectPr w:rsidR="00BA325F" w:rsidSect="00BA325F">
          <w:type w:val="continuous"/>
          <w:pgSz w:w="12240" w:h="15840" w:code="1"/>
          <w:pgMar w:top="1800" w:right="720" w:bottom="720" w:left="720" w:header="360" w:footer="864" w:gutter="0"/>
          <w:pgNumType w:start="3"/>
          <w:cols w:num="2" w:space="720"/>
          <w:formProt w:val="0"/>
          <w:noEndnote/>
          <w:titlePg/>
          <w:docGrid w:linePitch="245"/>
        </w:sectPr>
      </w:pPr>
    </w:p>
    <w:p w14:paraId="0017E755" w14:textId="1953B3EB" w:rsidR="001E3CCD" w:rsidRPr="001E3CCD" w:rsidRDefault="001E3CCD" w:rsidP="001E3CCD"/>
    <w:p w14:paraId="25526804" w14:textId="7C847DE3" w:rsidR="001E3CCD" w:rsidRDefault="001E3CCD" w:rsidP="001E3CCD"/>
    <w:p w14:paraId="01DE5B77" w14:textId="6BDDA745" w:rsidR="001E3CCD" w:rsidRDefault="001E3CCD" w:rsidP="001E3CCD"/>
    <w:p w14:paraId="3167009F" w14:textId="0BF81871" w:rsidR="001E3CCD" w:rsidRDefault="00B63772" w:rsidP="00B63772">
      <w:pPr>
        <w:pStyle w:val="Heading2"/>
      </w:pPr>
      <w:bookmarkStart w:id="111" w:name="_Ref18259705"/>
      <w:r>
        <w:t>Appendix C: Connector input file</w:t>
      </w:r>
      <w:bookmarkEnd w:id="111"/>
    </w:p>
    <w:p w14:paraId="4DC7B3FE" w14:textId="77777777" w:rsidR="00B63772" w:rsidRDefault="00B63772" w:rsidP="00B63772"/>
    <w:p w14:paraId="5A40978B" w14:textId="583E5A7C" w:rsidR="00B63772" w:rsidRPr="00B63772" w:rsidRDefault="00B63772" w:rsidP="00B63772">
      <w:pPr>
        <w:shd w:val="clear" w:color="auto" w:fill="FFFFFF"/>
        <w:spacing w:line="285" w:lineRule="atLeast"/>
        <w:rPr>
          <w:rFonts w:ascii="Consolas" w:hAnsi="Consolas"/>
          <w:color w:val="000000"/>
          <w:sz w:val="21"/>
          <w:szCs w:val="21"/>
        </w:rPr>
      </w:pPr>
      <w:r w:rsidRPr="00B63772">
        <w:rPr>
          <w:rFonts w:ascii="Consolas" w:hAnsi="Consolas"/>
          <w:color w:val="800000"/>
          <w:sz w:val="21"/>
          <w:szCs w:val="21"/>
        </w:rPr>
        <w:t>&lt;</w:t>
      </w:r>
      <w:proofErr w:type="gramStart"/>
      <w:r w:rsidRPr="00B63772">
        <w:rPr>
          <w:rFonts w:ascii="Consolas" w:hAnsi="Consolas"/>
          <w:color w:val="800000"/>
          <w:sz w:val="21"/>
          <w:szCs w:val="21"/>
        </w:rPr>
        <w:t>data</w:t>
      </w:r>
      <w:proofErr w:type="gramEnd"/>
      <w:r w:rsidRPr="00B63772">
        <w:rPr>
          <w:rFonts w:ascii="Consolas" w:hAnsi="Consolas"/>
          <w:color w:val="800000"/>
          <w:sz w:val="21"/>
          <w:szCs w:val="21"/>
        </w:rPr>
        <w:t>&gt;</w:t>
      </w:r>
    </w:p>
    <w:p w14:paraId="7B02A8A7" w14:textId="6F042C25" w:rsidR="00B63772" w:rsidRPr="00B63772" w:rsidRDefault="00B63772" w:rsidP="00B63772">
      <w:pPr>
        <w:shd w:val="clear" w:color="auto" w:fill="FFFFFF"/>
        <w:spacing w:line="285" w:lineRule="atLeast"/>
        <w:rPr>
          <w:rFonts w:ascii="Consolas" w:hAnsi="Consolas"/>
          <w:color w:val="000000"/>
          <w:sz w:val="21"/>
          <w:szCs w:val="21"/>
        </w:rPr>
      </w:pPr>
      <w:r w:rsidRPr="00B63772">
        <w:rPr>
          <w:rFonts w:ascii="Consolas" w:hAnsi="Consolas"/>
          <w:color w:val="000000"/>
          <w:sz w:val="21"/>
          <w:szCs w:val="21"/>
        </w:rPr>
        <w:t xml:space="preserve">  </w:t>
      </w:r>
      <w:r w:rsidRPr="00B63772">
        <w:rPr>
          <w:rFonts w:ascii="Consolas" w:hAnsi="Consolas"/>
          <w:color w:val="800000"/>
          <w:sz w:val="21"/>
          <w:szCs w:val="21"/>
        </w:rPr>
        <w:t>&lt;</w:t>
      </w:r>
      <w:proofErr w:type="gramStart"/>
      <w:r w:rsidRPr="00B63772">
        <w:rPr>
          <w:rFonts w:ascii="Consolas" w:hAnsi="Consolas"/>
          <w:color w:val="800000"/>
          <w:sz w:val="21"/>
          <w:szCs w:val="21"/>
        </w:rPr>
        <w:t>user</w:t>
      </w:r>
      <w:proofErr w:type="gramEnd"/>
      <w:r w:rsidRPr="00B63772">
        <w:rPr>
          <w:rFonts w:ascii="Consolas" w:hAnsi="Consolas"/>
          <w:color w:val="800000"/>
          <w:sz w:val="21"/>
          <w:szCs w:val="21"/>
        </w:rPr>
        <w:t>&gt;</w:t>
      </w:r>
      <w:proofErr w:type="spellStart"/>
      <w:del w:id="112" w:author="Beha, Thomas" w:date="2019-10-31T15:56:00Z">
        <w:r w:rsidRPr="00B63772" w:rsidDel="00BD6773">
          <w:rPr>
            <w:rFonts w:ascii="Consolas" w:hAnsi="Consolas"/>
            <w:color w:val="000000"/>
            <w:sz w:val="21"/>
            <w:szCs w:val="21"/>
          </w:rPr>
          <w:delText>gAAAAABc1qNFsbP8bU-zRajaYWe_Ah8tJ0l4Sqgn6gM3J3gosQIqjQWq-C5qLA1ovkIQIDoRW8nktS3JObOD_3v1ht-m6yRMWwU0rWaZoA5hsAVofwpzjBQ=</w:delText>
        </w:r>
      </w:del>
      <w:ins w:id="113" w:author="Beha, Thomas" w:date="2019-10-31T15:56:00Z">
        <w:r w:rsidR="00BD6773">
          <w:rPr>
            <w:rFonts w:ascii="Consolas" w:hAnsi="Consolas"/>
            <w:color w:val="000000"/>
            <w:sz w:val="21"/>
            <w:szCs w:val="21"/>
          </w:rPr>
          <w:t>encryptedUserName</w:t>
        </w:r>
      </w:ins>
      <w:proofErr w:type="spellEnd"/>
      <w:r w:rsidRPr="00B63772">
        <w:rPr>
          <w:rFonts w:ascii="Consolas" w:hAnsi="Consolas"/>
          <w:color w:val="800000"/>
          <w:sz w:val="21"/>
          <w:szCs w:val="21"/>
        </w:rPr>
        <w:t>&lt;/user&gt;</w:t>
      </w:r>
    </w:p>
    <w:p w14:paraId="300D03DB" w14:textId="2FC08679" w:rsidR="00B63772" w:rsidRPr="00B63772" w:rsidRDefault="00B63772" w:rsidP="00B63772">
      <w:pPr>
        <w:shd w:val="clear" w:color="auto" w:fill="FFFFFF"/>
        <w:spacing w:line="285" w:lineRule="atLeast"/>
        <w:rPr>
          <w:rFonts w:ascii="Consolas" w:hAnsi="Consolas"/>
          <w:color w:val="000000"/>
          <w:sz w:val="21"/>
          <w:szCs w:val="21"/>
        </w:rPr>
      </w:pPr>
      <w:r w:rsidRPr="00B63772">
        <w:rPr>
          <w:rFonts w:ascii="Consolas" w:hAnsi="Consolas"/>
          <w:color w:val="000000"/>
          <w:sz w:val="21"/>
          <w:szCs w:val="21"/>
        </w:rPr>
        <w:t xml:space="preserve">  </w:t>
      </w:r>
      <w:r w:rsidRPr="00B63772">
        <w:rPr>
          <w:rFonts w:ascii="Consolas" w:hAnsi="Consolas"/>
          <w:color w:val="800000"/>
          <w:sz w:val="21"/>
          <w:szCs w:val="21"/>
        </w:rPr>
        <w:t>&lt;</w:t>
      </w:r>
      <w:proofErr w:type="gramStart"/>
      <w:r w:rsidRPr="00B63772">
        <w:rPr>
          <w:rFonts w:ascii="Consolas" w:hAnsi="Consolas"/>
          <w:color w:val="800000"/>
          <w:sz w:val="21"/>
          <w:szCs w:val="21"/>
        </w:rPr>
        <w:t>password</w:t>
      </w:r>
      <w:proofErr w:type="gramEnd"/>
      <w:r w:rsidRPr="00B63772">
        <w:rPr>
          <w:rFonts w:ascii="Consolas" w:hAnsi="Consolas"/>
          <w:color w:val="800000"/>
          <w:sz w:val="21"/>
          <w:szCs w:val="21"/>
        </w:rPr>
        <w:t>&gt;</w:t>
      </w:r>
      <w:proofErr w:type="spellStart"/>
      <w:del w:id="114" w:author="Beha, Thomas" w:date="2019-10-31T15:55:00Z">
        <w:r w:rsidRPr="00B63772" w:rsidDel="00BD6773">
          <w:rPr>
            <w:rFonts w:ascii="Consolas" w:hAnsi="Consolas"/>
            <w:color w:val="000000"/>
            <w:sz w:val="21"/>
            <w:szCs w:val="21"/>
          </w:rPr>
          <w:delText>gAAAAABc1qNFRDm9xnBWF4KQF4W-Rpg8LGDJZT9xze113Gq90-G6akl6qtP_2UDIW-3KgMB44xsCAKZGWonGZNHT8CjpvNiEVw==</w:delText>
        </w:r>
      </w:del>
      <w:ins w:id="115" w:author="Beha, Thomas" w:date="2019-10-31T15:55:00Z">
        <w:r w:rsidR="00BD6773">
          <w:rPr>
            <w:rFonts w:ascii="Consolas" w:hAnsi="Consolas"/>
            <w:color w:val="000000"/>
            <w:sz w:val="21"/>
            <w:szCs w:val="21"/>
          </w:rPr>
          <w:t>encryptedPassword</w:t>
        </w:r>
      </w:ins>
      <w:proofErr w:type="spellEnd"/>
      <w:r w:rsidRPr="00B63772">
        <w:rPr>
          <w:rFonts w:ascii="Consolas" w:hAnsi="Consolas"/>
          <w:color w:val="800000"/>
          <w:sz w:val="21"/>
          <w:szCs w:val="21"/>
        </w:rPr>
        <w:t>&lt;/password&gt;</w:t>
      </w:r>
    </w:p>
    <w:p w14:paraId="7E59C5B1" w14:textId="77777777" w:rsidR="00B63772" w:rsidRPr="00B63772" w:rsidRDefault="00B63772" w:rsidP="00B63772">
      <w:pPr>
        <w:shd w:val="clear" w:color="auto" w:fill="FFFFFF"/>
        <w:spacing w:line="285" w:lineRule="atLeast"/>
        <w:rPr>
          <w:rFonts w:ascii="Consolas" w:hAnsi="Consolas"/>
          <w:color w:val="000000"/>
          <w:sz w:val="21"/>
          <w:szCs w:val="21"/>
        </w:rPr>
      </w:pPr>
      <w:r w:rsidRPr="00B63772">
        <w:rPr>
          <w:rFonts w:ascii="Consolas" w:hAnsi="Consolas"/>
          <w:color w:val="000000"/>
          <w:sz w:val="21"/>
          <w:szCs w:val="21"/>
        </w:rPr>
        <w:t xml:space="preserve">  </w:t>
      </w:r>
      <w:r w:rsidRPr="00B63772">
        <w:rPr>
          <w:rFonts w:ascii="Consolas" w:hAnsi="Consolas"/>
          <w:color w:val="800000"/>
          <w:sz w:val="21"/>
          <w:szCs w:val="21"/>
        </w:rPr>
        <w:t>&lt;</w:t>
      </w:r>
      <w:proofErr w:type="spellStart"/>
      <w:r w:rsidRPr="00B63772">
        <w:rPr>
          <w:rFonts w:ascii="Consolas" w:hAnsi="Consolas"/>
          <w:color w:val="800000"/>
          <w:sz w:val="21"/>
          <w:szCs w:val="21"/>
        </w:rPr>
        <w:t>ovc</w:t>
      </w:r>
      <w:proofErr w:type="spellEnd"/>
      <w:r w:rsidRPr="00B63772">
        <w:rPr>
          <w:rFonts w:ascii="Consolas" w:hAnsi="Consolas"/>
          <w:color w:val="800000"/>
          <w:sz w:val="21"/>
          <w:szCs w:val="21"/>
        </w:rPr>
        <w:t>&gt;</w:t>
      </w:r>
      <w:r w:rsidRPr="00B63772">
        <w:rPr>
          <w:rFonts w:ascii="Consolas" w:hAnsi="Consolas"/>
          <w:color w:val="000000"/>
          <w:sz w:val="21"/>
          <w:szCs w:val="21"/>
        </w:rPr>
        <w:t>10.0.40.15</w:t>
      </w:r>
      <w:r w:rsidRPr="00B63772">
        <w:rPr>
          <w:rFonts w:ascii="Consolas" w:hAnsi="Consolas"/>
          <w:color w:val="800000"/>
          <w:sz w:val="21"/>
          <w:szCs w:val="21"/>
        </w:rPr>
        <w:t>&lt;/</w:t>
      </w:r>
      <w:proofErr w:type="spellStart"/>
      <w:r w:rsidRPr="00B63772">
        <w:rPr>
          <w:rFonts w:ascii="Consolas" w:hAnsi="Consolas"/>
          <w:color w:val="800000"/>
          <w:sz w:val="21"/>
          <w:szCs w:val="21"/>
        </w:rPr>
        <w:t>ovc</w:t>
      </w:r>
      <w:proofErr w:type="spellEnd"/>
      <w:r w:rsidRPr="00B63772">
        <w:rPr>
          <w:rFonts w:ascii="Consolas" w:hAnsi="Consolas"/>
          <w:color w:val="800000"/>
          <w:sz w:val="21"/>
          <w:szCs w:val="21"/>
        </w:rPr>
        <w:t>&gt;</w:t>
      </w:r>
    </w:p>
    <w:p w14:paraId="55020F09" w14:textId="77777777" w:rsidR="00B63772" w:rsidRPr="00B63772" w:rsidRDefault="00B63772" w:rsidP="00B63772">
      <w:pPr>
        <w:shd w:val="clear" w:color="auto" w:fill="FFFFFF"/>
        <w:spacing w:line="285" w:lineRule="atLeast"/>
        <w:rPr>
          <w:rFonts w:ascii="Consolas" w:hAnsi="Consolas"/>
          <w:color w:val="000000"/>
          <w:sz w:val="21"/>
          <w:szCs w:val="21"/>
        </w:rPr>
      </w:pPr>
      <w:r w:rsidRPr="00B63772">
        <w:rPr>
          <w:rFonts w:ascii="Consolas" w:hAnsi="Consolas"/>
          <w:color w:val="000000"/>
          <w:sz w:val="21"/>
          <w:szCs w:val="21"/>
        </w:rPr>
        <w:t xml:space="preserve">  </w:t>
      </w:r>
      <w:r w:rsidRPr="00B63772">
        <w:rPr>
          <w:rFonts w:ascii="Consolas" w:hAnsi="Consolas"/>
          <w:color w:val="800000"/>
          <w:sz w:val="21"/>
          <w:szCs w:val="21"/>
        </w:rPr>
        <w:t>&lt;</w:t>
      </w:r>
      <w:proofErr w:type="spellStart"/>
      <w:proofErr w:type="gramStart"/>
      <w:r w:rsidRPr="00B63772">
        <w:rPr>
          <w:rFonts w:ascii="Consolas" w:hAnsi="Consolas"/>
          <w:color w:val="800000"/>
          <w:sz w:val="21"/>
          <w:szCs w:val="21"/>
        </w:rPr>
        <w:t>timerange</w:t>
      </w:r>
      <w:proofErr w:type="spellEnd"/>
      <w:r w:rsidRPr="00B63772">
        <w:rPr>
          <w:rFonts w:ascii="Consolas" w:hAnsi="Consolas"/>
          <w:color w:val="800000"/>
          <w:sz w:val="21"/>
          <w:szCs w:val="21"/>
        </w:rPr>
        <w:t>&gt;</w:t>
      </w:r>
      <w:proofErr w:type="gramEnd"/>
      <w:r w:rsidRPr="00B63772">
        <w:rPr>
          <w:rFonts w:ascii="Consolas" w:hAnsi="Consolas"/>
          <w:color w:val="000000"/>
          <w:sz w:val="21"/>
          <w:szCs w:val="21"/>
        </w:rPr>
        <w:t>20</w:t>
      </w:r>
      <w:r w:rsidRPr="00B63772">
        <w:rPr>
          <w:rFonts w:ascii="Consolas" w:hAnsi="Consolas"/>
          <w:color w:val="800000"/>
          <w:sz w:val="21"/>
          <w:szCs w:val="21"/>
        </w:rPr>
        <w:t>&lt;/</w:t>
      </w:r>
      <w:proofErr w:type="spellStart"/>
      <w:r w:rsidRPr="00B63772">
        <w:rPr>
          <w:rFonts w:ascii="Consolas" w:hAnsi="Consolas"/>
          <w:color w:val="800000"/>
          <w:sz w:val="21"/>
          <w:szCs w:val="21"/>
        </w:rPr>
        <w:t>timerange</w:t>
      </w:r>
      <w:proofErr w:type="spellEnd"/>
      <w:r w:rsidRPr="00B63772">
        <w:rPr>
          <w:rFonts w:ascii="Consolas" w:hAnsi="Consolas"/>
          <w:color w:val="800000"/>
          <w:sz w:val="21"/>
          <w:szCs w:val="21"/>
        </w:rPr>
        <w:t>&gt;</w:t>
      </w:r>
    </w:p>
    <w:p w14:paraId="4B07B04C" w14:textId="77777777" w:rsidR="00B63772" w:rsidRPr="00B63772" w:rsidRDefault="00B63772" w:rsidP="00B63772">
      <w:pPr>
        <w:shd w:val="clear" w:color="auto" w:fill="FFFFFF"/>
        <w:spacing w:line="285" w:lineRule="atLeast"/>
        <w:rPr>
          <w:rFonts w:ascii="Consolas" w:hAnsi="Consolas"/>
          <w:color w:val="000000"/>
          <w:sz w:val="21"/>
          <w:szCs w:val="21"/>
        </w:rPr>
      </w:pPr>
      <w:r w:rsidRPr="00B63772">
        <w:rPr>
          <w:rFonts w:ascii="Consolas" w:hAnsi="Consolas"/>
          <w:color w:val="000000"/>
          <w:sz w:val="21"/>
          <w:szCs w:val="21"/>
        </w:rPr>
        <w:t xml:space="preserve">  </w:t>
      </w:r>
      <w:r w:rsidRPr="00B63772">
        <w:rPr>
          <w:rFonts w:ascii="Consolas" w:hAnsi="Consolas"/>
          <w:color w:val="800000"/>
          <w:sz w:val="21"/>
          <w:szCs w:val="21"/>
        </w:rPr>
        <w:t>&lt;</w:t>
      </w:r>
      <w:proofErr w:type="gramStart"/>
      <w:r w:rsidRPr="00B63772">
        <w:rPr>
          <w:rFonts w:ascii="Consolas" w:hAnsi="Consolas"/>
          <w:color w:val="800000"/>
          <w:sz w:val="21"/>
          <w:szCs w:val="21"/>
        </w:rPr>
        <w:t>resolution&gt;</w:t>
      </w:r>
      <w:proofErr w:type="gramEnd"/>
      <w:r w:rsidRPr="00B63772">
        <w:rPr>
          <w:rFonts w:ascii="Consolas" w:hAnsi="Consolas"/>
          <w:color w:val="000000"/>
          <w:sz w:val="21"/>
          <w:szCs w:val="21"/>
        </w:rPr>
        <w:t>SECOND</w:t>
      </w:r>
      <w:r w:rsidRPr="00B63772">
        <w:rPr>
          <w:rFonts w:ascii="Consolas" w:hAnsi="Consolas"/>
          <w:color w:val="800000"/>
          <w:sz w:val="21"/>
          <w:szCs w:val="21"/>
        </w:rPr>
        <w:t>&lt;/resolution&gt;</w:t>
      </w:r>
    </w:p>
    <w:p w14:paraId="01034042" w14:textId="77777777" w:rsidR="00B63772" w:rsidRPr="00B63772" w:rsidRDefault="00B63772" w:rsidP="00B63772">
      <w:pPr>
        <w:shd w:val="clear" w:color="auto" w:fill="FFFFFF"/>
        <w:spacing w:line="285" w:lineRule="atLeast"/>
        <w:rPr>
          <w:rFonts w:ascii="Consolas" w:hAnsi="Consolas"/>
          <w:color w:val="000000"/>
          <w:sz w:val="21"/>
          <w:szCs w:val="21"/>
        </w:rPr>
      </w:pPr>
      <w:r w:rsidRPr="00B63772">
        <w:rPr>
          <w:rFonts w:ascii="Consolas" w:hAnsi="Consolas"/>
          <w:color w:val="000000"/>
          <w:sz w:val="21"/>
          <w:szCs w:val="21"/>
        </w:rPr>
        <w:t xml:space="preserve">  </w:t>
      </w:r>
      <w:r w:rsidRPr="00B63772">
        <w:rPr>
          <w:rFonts w:ascii="Consolas" w:hAnsi="Consolas"/>
          <w:color w:val="800000"/>
          <w:sz w:val="21"/>
          <w:szCs w:val="21"/>
        </w:rPr>
        <w:t>&lt;</w:t>
      </w:r>
      <w:proofErr w:type="spellStart"/>
      <w:proofErr w:type="gramStart"/>
      <w:r w:rsidRPr="00B63772">
        <w:rPr>
          <w:rFonts w:ascii="Consolas" w:hAnsi="Consolas"/>
          <w:color w:val="800000"/>
          <w:sz w:val="21"/>
          <w:szCs w:val="21"/>
        </w:rPr>
        <w:t>monitoringintervall</w:t>
      </w:r>
      <w:proofErr w:type="spellEnd"/>
      <w:r w:rsidRPr="00B63772">
        <w:rPr>
          <w:rFonts w:ascii="Consolas" w:hAnsi="Consolas"/>
          <w:color w:val="800000"/>
          <w:sz w:val="21"/>
          <w:szCs w:val="21"/>
        </w:rPr>
        <w:t>&gt;</w:t>
      </w:r>
      <w:proofErr w:type="gramEnd"/>
      <w:r w:rsidRPr="00B63772">
        <w:rPr>
          <w:rFonts w:ascii="Consolas" w:hAnsi="Consolas"/>
          <w:color w:val="000000"/>
          <w:sz w:val="21"/>
          <w:szCs w:val="21"/>
        </w:rPr>
        <w:t>5</w:t>
      </w:r>
      <w:r w:rsidRPr="00B63772">
        <w:rPr>
          <w:rFonts w:ascii="Consolas" w:hAnsi="Consolas"/>
          <w:color w:val="800000"/>
          <w:sz w:val="21"/>
          <w:szCs w:val="21"/>
        </w:rPr>
        <w:t>&lt;/</w:t>
      </w:r>
      <w:proofErr w:type="spellStart"/>
      <w:r w:rsidRPr="00B63772">
        <w:rPr>
          <w:rFonts w:ascii="Consolas" w:hAnsi="Consolas"/>
          <w:color w:val="800000"/>
          <w:sz w:val="21"/>
          <w:szCs w:val="21"/>
        </w:rPr>
        <w:t>monitoringintervall</w:t>
      </w:r>
      <w:proofErr w:type="spellEnd"/>
      <w:r w:rsidRPr="00B63772">
        <w:rPr>
          <w:rFonts w:ascii="Consolas" w:hAnsi="Consolas"/>
          <w:color w:val="800000"/>
          <w:sz w:val="21"/>
          <w:szCs w:val="21"/>
        </w:rPr>
        <w:t>&gt;</w:t>
      </w:r>
    </w:p>
    <w:p w14:paraId="74C4E5FC" w14:textId="77777777" w:rsidR="00B63772" w:rsidRPr="00B63772" w:rsidRDefault="00B63772" w:rsidP="00B63772">
      <w:pPr>
        <w:shd w:val="clear" w:color="auto" w:fill="FFFFFF"/>
        <w:spacing w:line="285" w:lineRule="atLeast"/>
        <w:rPr>
          <w:rFonts w:ascii="Consolas" w:hAnsi="Consolas"/>
          <w:color w:val="000000"/>
          <w:sz w:val="21"/>
          <w:szCs w:val="21"/>
        </w:rPr>
      </w:pPr>
      <w:r w:rsidRPr="00B63772">
        <w:rPr>
          <w:rFonts w:ascii="Consolas" w:hAnsi="Consolas"/>
          <w:color w:val="000000"/>
          <w:sz w:val="21"/>
          <w:szCs w:val="21"/>
        </w:rPr>
        <w:t xml:space="preserve">  </w:t>
      </w:r>
      <w:r w:rsidRPr="00B63772">
        <w:rPr>
          <w:rFonts w:ascii="Consolas" w:hAnsi="Consolas"/>
          <w:color w:val="800000"/>
          <w:sz w:val="21"/>
          <w:szCs w:val="21"/>
        </w:rPr>
        <w:t>&lt;</w:t>
      </w:r>
      <w:proofErr w:type="spellStart"/>
      <w:proofErr w:type="gramStart"/>
      <w:r w:rsidRPr="00B63772">
        <w:rPr>
          <w:rFonts w:ascii="Consolas" w:hAnsi="Consolas"/>
          <w:color w:val="800000"/>
          <w:sz w:val="21"/>
          <w:szCs w:val="21"/>
        </w:rPr>
        <w:t>logfile</w:t>
      </w:r>
      <w:proofErr w:type="spellEnd"/>
      <w:r w:rsidRPr="00B63772">
        <w:rPr>
          <w:rFonts w:ascii="Consolas" w:hAnsi="Consolas"/>
          <w:color w:val="800000"/>
          <w:sz w:val="21"/>
          <w:szCs w:val="21"/>
        </w:rPr>
        <w:t>&gt;</w:t>
      </w:r>
      <w:proofErr w:type="gramEnd"/>
      <w:r w:rsidRPr="00B63772">
        <w:rPr>
          <w:rFonts w:ascii="Consolas" w:hAnsi="Consolas"/>
          <w:color w:val="000000"/>
          <w:sz w:val="21"/>
          <w:szCs w:val="21"/>
        </w:rPr>
        <w:t>svtPromCollector.log</w:t>
      </w:r>
      <w:r w:rsidRPr="00B63772">
        <w:rPr>
          <w:rFonts w:ascii="Consolas" w:hAnsi="Consolas"/>
          <w:color w:val="800000"/>
          <w:sz w:val="21"/>
          <w:szCs w:val="21"/>
        </w:rPr>
        <w:t>&lt;/</w:t>
      </w:r>
      <w:proofErr w:type="spellStart"/>
      <w:r w:rsidRPr="00B63772">
        <w:rPr>
          <w:rFonts w:ascii="Consolas" w:hAnsi="Consolas"/>
          <w:color w:val="800000"/>
          <w:sz w:val="21"/>
          <w:szCs w:val="21"/>
        </w:rPr>
        <w:t>logfile</w:t>
      </w:r>
      <w:proofErr w:type="spellEnd"/>
      <w:r w:rsidRPr="00B63772">
        <w:rPr>
          <w:rFonts w:ascii="Consolas" w:hAnsi="Consolas"/>
          <w:color w:val="800000"/>
          <w:sz w:val="21"/>
          <w:szCs w:val="21"/>
        </w:rPr>
        <w:t>&gt;</w:t>
      </w:r>
    </w:p>
    <w:p w14:paraId="40B7F5BA" w14:textId="77777777" w:rsidR="00B63772" w:rsidRPr="00B63772" w:rsidRDefault="00B63772" w:rsidP="00B63772">
      <w:pPr>
        <w:shd w:val="clear" w:color="auto" w:fill="FFFFFF"/>
        <w:spacing w:line="285" w:lineRule="atLeast"/>
        <w:rPr>
          <w:rFonts w:ascii="Consolas" w:hAnsi="Consolas"/>
          <w:color w:val="000000"/>
          <w:sz w:val="21"/>
          <w:szCs w:val="21"/>
        </w:rPr>
      </w:pPr>
      <w:r w:rsidRPr="00B63772">
        <w:rPr>
          <w:rFonts w:ascii="Consolas" w:hAnsi="Consolas"/>
          <w:color w:val="000000"/>
          <w:sz w:val="21"/>
          <w:szCs w:val="21"/>
        </w:rPr>
        <w:t xml:space="preserve">  </w:t>
      </w:r>
      <w:r w:rsidRPr="00B63772">
        <w:rPr>
          <w:rFonts w:ascii="Consolas" w:hAnsi="Consolas"/>
          <w:color w:val="800000"/>
          <w:sz w:val="21"/>
          <w:szCs w:val="21"/>
        </w:rPr>
        <w:t>&lt;</w:t>
      </w:r>
      <w:proofErr w:type="gramStart"/>
      <w:r w:rsidRPr="00B63772">
        <w:rPr>
          <w:rFonts w:ascii="Consolas" w:hAnsi="Consolas"/>
          <w:color w:val="800000"/>
          <w:sz w:val="21"/>
          <w:szCs w:val="21"/>
        </w:rPr>
        <w:t>port&gt;</w:t>
      </w:r>
      <w:proofErr w:type="gramEnd"/>
      <w:r w:rsidRPr="00B63772">
        <w:rPr>
          <w:rFonts w:ascii="Consolas" w:hAnsi="Consolas"/>
          <w:color w:val="000000"/>
          <w:sz w:val="21"/>
          <w:szCs w:val="21"/>
        </w:rPr>
        <w:t>9091</w:t>
      </w:r>
      <w:r w:rsidRPr="00B63772">
        <w:rPr>
          <w:rFonts w:ascii="Consolas" w:hAnsi="Consolas"/>
          <w:color w:val="800000"/>
          <w:sz w:val="21"/>
          <w:szCs w:val="21"/>
        </w:rPr>
        <w:t>&lt;/port&gt;</w:t>
      </w:r>
    </w:p>
    <w:p w14:paraId="6C5AA547" w14:textId="77777777" w:rsidR="00B63772" w:rsidRPr="00B63772" w:rsidRDefault="00B63772" w:rsidP="00B63772">
      <w:pPr>
        <w:shd w:val="clear" w:color="auto" w:fill="FFFFFF"/>
        <w:spacing w:line="285" w:lineRule="atLeast"/>
        <w:rPr>
          <w:rFonts w:ascii="Consolas" w:hAnsi="Consolas"/>
          <w:color w:val="000000"/>
          <w:sz w:val="21"/>
          <w:szCs w:val="21"/>
        </w:rPr>
      </w:pPr>
      <w:r w:rsidRPr="00B63772">
        <w:rPr>
          <w:rFonts w:ascii="Consolas" w:hAnsi="Consolas"/>
          <w:color w:val="800000"/>
          <w:sz w:val="21"/>
          <w:szCs w:val="21"/>
        </w:rPr>
        <w:t>&lt;/data&gt;</w:t>
      </w:r>
    </w:p>
    <w:p w14:paraId="0150E73A" w14:textId="77777777" w:rsidR="00B63772" w:rsidRPr="00B63772" w:rsidRDefault="00B63772" w:rsidP="00B63772"/>
    <w:p w14:paraId="60C9B9F7" w14:textId="77777777" w:rsidR="00B63772" w:rsidRPr="00B63772" w:rsidRDefault="00B63772" w:rsidP="00B63772">
      <w:pPr>
        <w:sectPr w:rsidR="00B63772" w:rsidRPr="00B63772" w:rsidSect="00BA325F">
          <w:type w:val="continuous"/>
          <w:pgSz w:w="12240" w:h="15840" w:code="1"/>
          <w:pgMar w:top="1800" w:right="720" w:bottom="720" w:left="720" w:header="360" w:footer="864" w:gutter="0"/>
          <w:pgNumType w:start="3"/>
          <w:cols w:space="720"/>
          <w:formProt w:val="0"/>
          <w:noEndnote/>
          <w:titlePg/>
          <w:docGrid w:linePitch="245"/>
        </w:sectPr>
      </w:pPr>
    </w:p>
    <w:p w14:paraId="078927B3" w14:textId="77777777" w:rsidR="009653E5" w:rsidRPr="005E4E70" w:rsidRDefault="009653E5" w:rsidP="00722391">
      <w:pPr>
        <w:pStyle w:val="Heading1"/>
      </w:pPr>
      <w:bookmarkStart w:id="116" w:name="_Toc421625783"/>
      <w:bookmarkStart w:id="117" w:name="_Toc421627405"/>
      <w:bookmarkStart w:id="118" w:name="_Toc23429827"/>
      <w:bookmarkEnd w:id="1"/>
      <w:bookmarkEnd w:id="109"/>
      <w:r w:rsidRPr="005E4E70">
        <w:lastRenderedPageBreak/>
        <w:t xml:space="preserve">Resources </w:t>
      </w:r>
      <w:r w:rsidR="00E21716" w:rsidRPr="005E4E70">
        <w:t>and</w:t>
      </w:r>
      <w:r w:rsidRPr="005E4E70">
        <w:t xml:space="preserve"> additional links</w:t>
      </w:r>
      <w:bookmarkEnd w:id="116"/>
      <w:bookmarkEnd w:id="117"/>
      <w:bookmarkEnd w:id="118"/>
    </w:p>
    <w:p w14:paraId="62C9EE3A" w14:textId="65D0FF0E" w:rsidR="00D76A74" w:rsidRDefault="00D76A74" w:rsidP="00D76A74">
      <w:pPr>
        <w:pStyle w:val="BodyTextArial10pt"/>
        <w:rPr>
          <w:rStyle w:val="Hyperlink"/>
        </w:rPr>
      </w:pPr>
      <w:r>
        <w:t xml:space="preserve">HPE </w:t>
      </w:r>
      <w:r w:rsidR="00D8009B">
        <w:t>SimpliVity</w:t>
      </w:r>
      <w:r w:rsidRPr="00C15ACC">
        <w:t xml:space="preserve"> </w:t>
      </w:r>
      <w:r w:rsidRPr="00C15ACC">
        <w:br/>
      </w:r>
      <w:hyperlink r:id="rId36" w:history="1">
        <w:r w:rsidR="00D8009B" w:rsidRPr="00D8009B">
          <w:rPr>
            <w:rStyle w:val="Hyperlink"/>
          </w:rPr>
          <w:t>hpe.com/info/</w:t>
        </w:r>
        <w:proofErr w:type="spellStart"/>
        <w:r w:rsidR="00D8009B" w:rsidRPr="00D8009B">
          <w:rPr>
            <w:rStyle w:val="Hyperlink"/>
          </w:rPr>
          <w:t>simplivity</w:t>
        </w:r>
        <w:proofErr w:type="spellEnd"/>
      </w:hyperlink>
    </w:p>
    <w:p w14:paraId="11355D24" w14:textId="13B4B27C" w:rsidR="00507357" w:rsidRDefault="00D8009B" w:rsidP="00D8009B">
      <w:pPr>
        <w:pStyle w:val="BodyTextArial10pt"/>
        <w:spacing w:after="0"/>
        <w:rPr>
          <w:rStyle w:val="Hyperlink"/>
          <w:u w:val="none"/>
        </w:rPr>
      </w:pPr>
      <w:r>
        <w:rPr>
          <w:rStyle w:val="Hyperlink"/>
          <w:u w:val="none"/>
        </w:rPr>
        <w:t>HPE SimpliVity Rest API</w:t>
      </w:r>
    </w:p>
    <w:p w14:paraId="14261307" w14:textId="79C1A9A5" w:rsidR="00D8009B" w:rsidRDefault="0079376E" w:rsidP="00D8009B">
      <w:pPr>
        <w:pStyle w:val="BodyTextArial10pt"/>
        <w:rPr>
          <w:rStyle w:val="Hyperlink"/>
        </w:rPr>
      </w:pPr>
      <w:hyperlink r:id="rId37" w:history="1">
        <w:r w:rsidR="00D8009B">
          <w:rPr>
            <w:rStyle w:val="Hyperlink"/>
          </w:rPr>
          <w:t>https://developer.hpe.com/api/simplivity/</w:t>
        </w:r>
      </w:hyperlink>
      <w:r w:rsidR="00D8009B">
        <w:t xml:space="preserve"> </w:t>
      </w:r>
    </w:p>
    <w:p w14:paraId="73BD3AEA" w14:textId="47F4E2AB" w:rsidR="00D76A74" w:rsidRPr="00C15ACC" w:rsidRDefault="00D76A74" w:rsidP="00D8009B">
      <w:pPr>
        <w:pStyle w:val="BodyTextArial10pt"/>
      </w:pPr>
      <w:r>
        <w:t xml:space="preserve">HPE </w:t>
      </w:r>
      <w:r w:rsidRPr="00C15ACC">
        <w:t>Technology Consulting Services</w:t>
      </w:r>
      <w:r w:rsidRPr="00C15ACC">
        <w:br/>
      </w:r>
      <w:hyperlink r:id="rId38" w:history="1">
        <w:r w:rsidR="004F62E2">
          <w:rPr>
            <w:rStyle w:val="Hyperlink"/>
          </w:rPr>
          <w:t>hpe.com/us/</w:t>
        </w:r>
        <w:proofErr w:type="spellStart"/>
        <w:r w:rsidR="004F62E2">
          <w:rPr>
            <w:rStyle w:val="Hyperlink"/>
          </w:rPr>
          <w:t>en</w:t>
        </w:r>
        <w:proofErr w:type="spellEnd"/>
        <w:r w:rsidR="004F62E2">
          <w:rPr>
            <w:rStyle w:val="Hyperlink"/>
          </w:rPr>
          <w:t>/services/consulting.html</w:t>
        </w:r>
      </w:hyperlink>
    </w:p>
    <w:p w14:paraId="768C8E18" w14:textId="319A09D3" w:rsidR="00D8009B" w:rsidRDefault="00D8009B" w:rsidP="00D8009B">
      <w:pPr>
        <w:pStyle w:val="BodyTextArial10pt"/>
        <w:spacing w:after="0"/>
      </w:pPr>
      <w:r>
        <w:t>Prometheus</w:t>
      </w:r>
    </w:p>
    <w:p w14:paraId="3FC487A4" w14:textId="2C53F0F9" w:rsidR="00D8009B" w:rsidRDefault="0079376E" w:rsidP="008E4D63">
      <w:pPr>
        <w:pStyle w:val="BodyTextArial10pt"/>
      </w:pPr>
      <w:hyperlink r:id="rId39" w:history="1">
        <w:r w:rsidR="00D8009B">
          <w:rPr>
            <w:rStyle w:val="Hyperlink"/>
          </w:rPr>
          <w:t>https://prometheus.io/</w:t>
        </w:r>
      </w:hyperlink>
    </w:p>
    <w:p w14:paraId="7D77B984" w14:textId="7515034C" w:rsidR="00D8009B" w:rsidRDefault="00D8009B" w:rsidP="00D8009B">
      <w:pPr>
        <w:pStyle w:val="BodyTextArial10pt"/>
        <w:spacing w:after="0"/>
      </w:pPr>
      <w:r>
        <w:t>Grafana</w:t>
      </w:r>
    </w:p>
    <w:p w14:paraId="6DB557C4" w14:textId="6E0FA92C" w:rsidR="00D8009B" w:rsidDel="007249D7" w:rsidRDefault="0079376E" w:rsidP="007249D7">
      <w:pPr>
        <w:pStyle w:val="BodyTextArial10pt"/>
        <w:rPr>
          <w:del w:id="119" w:author="Gireesan Mini, Jyothis" w:date="2019-12-16T19:55:00Z"/>
        </w:rPr>
        <w:pPrChange w:id="120" w:author="Gireesan Mini, Jyothis" w:date="2019-12-16T19:55:00Z">
          <w:pPr>
            <w:pStyle w:val="BodyTextArial10pt"/>
          </w:pPr>
        </w:pPrChange>
      </w:pPr>
      <w:r>
        <w:rPr>
          <w:rStyle w:val="Hyperlink"/>
        </w:rPr>
        <w:fldChar w:fldCharType="begin"/>
      </w:r>
      <w:r>
        <w:rPr>
          <w:rStyle w:val="Hyperlink"/>
        </w:rPr>
        <w:instrText xml:space="preserve"> HYPERLINK "https://grafana.com/" </w:instrText>
      </w:r>
      <w:r>
        <w:rPr>
          <w:rStyle w:val="Hyperlink"/>
        </w:rPr>
        <w:fldChar w:fldCharType="separate"/>
      </w:r>
      <w:r w:rsidR="00D8009B">
        <w:rPr>
          <w:rStyle w:val="Hyperlink"/>
        </w:rPr>
        <w:t>https://grafana.com/</w:t>
      </w:r>
      <w:r>
        <w:rPr>
          <w:rStyle w:val="Hyperlink"/>
        </w:rPr>
        <w:fldChar w:fldCharType="end"/>
      </w:r>
      <w:ins w:id="121" w:author="Gireesan Mini, Jyothis" w:date="2019-12-16T19:55:00Z">
        <w:r w:rsidR="007249D7" w:rsidDel="007249D7">
          <w:t xml:space="preserve"> </w:t>
        </w:r>
      </w:ins>
    </w:p>
    <w:p w14:paraId="5B11CB61" w14:textId="658E0ACA" w:rsidR="008E4D63" w:rsidDel="007249D7" w:rsidRDefault="008E4D63" w:rsidP="007249D7">
      <w:pPr>
        <w:pStyle w:val="BodyTextArial10pt"/>
        <w:rPr>
          <w:del w:id="122" w:author="Gireesan Mini, Jyothis" w:date="2019-12-16T19:55:00Z"/>
        </w:rPr>
        <w:pPrChange w:id="123" w:author="Gireesan Mini, Jyothis" w:date="2019-12-16T19:55:00Z">
          <w:pPr>
            <w:pStyle w:val="BodyTextArial10pt"/>
            <w:spacing w:after="0"/>
          </w:pPr>
        </w:pPrChange>
      </w:pPr>
      <w:del w:id="124" w:author="Gireesan Mini, Jyothis" w:date="2019-12-16T19:55:00Z">
        <w:r w:rsidDel="007249D7">
          <w:delText>SimpliVity Python Library</w:delText>
        </w:r>
      </w:del>
    </w:p>
    <w:p w14:paraId="6D29619F" w14:textId="71809CE3" w:rsidR="008E4D63" w:rsidRDefault="0079376E" w:rsidP="007249D7">
      <w:pPr>
        <w:pStyle w:val="BodyTextArial10pt"/>
        <w:pPrChange w:id="125" w:author="Gireesan Mini, Jyothis" w:date="2019-12-16T19:55:00Z">
          <w:pPr>
            <w:pStyle w:val="BodyTextArial10pt"/>
          </w:pPr>
        </w:pPrChange>
      </w:pPr>
      <w:del w:id="126" w:author="Gireesan Mini, Jyothis" w:date="2019-12-16T19:55:00Z">
        <w:r w:rsidDel="007249D7">
          <w:rPr>
            <w:rStyle w:val="Hyperlink"/>
          </w:rPr>
          <w:fldChar w:fldCharType="begin"/>
        </w:r>
        <w:r w:rsidDel="007249D7">
          <w:rPr>
            <w:rStyle w:val="Hyperlink"/>
          </w:rPr>
          <w:delInstrText xml:space="preserve"> HYPERLINK "https://github.com/tbeha/SimpliVity-Python" </w:delInstrText>
        </w:r>
        <w:r w:rsidDel="007249D7">
          <w:rPr>
            <w:rStyle w:val="Hyperlink"/>
          </w:rPr>
          <w:fldChar w:fldCharType="separate"/>
        </w:r>
        <w:r w:rsidR="008E4D63" w:rsidDel="007249D7">
          <w:rPr>
            <w:rStyle w:val="Hyperlink"/>
          </w:rPr>
          <w:delText>https://github.com/tbeha/SimpliVity-Python</w:delText>
        </w:r>
        <w:r w:rsidDel="007249D7">
          <w:rPr>
            <w:rStyle w:val="Hyperlink"/>
          </w:rPr>
          <w:fldChar w:fldCharType="end"/>
        </w:r>
      </w:del>
    </w:p>
    <w:p w14:paraId="296414EC" w14:textId="7F835A3A" w:rsidR="008E4D63" w:rsidRDefault="008E4D63" w:rsidP="00BA325F">
      <w:pPr>
        <w:pStyle w:val="BodyTextArial10pt"/>
        <w:spacing w:after="0"/>
      </w:pPr>
      <w:r>
        <w:t>SimpliVity Prometheus Connector</w:t>
      </w:r>
    </w:p>
    <w:p w14:paraId="6C007132" w14:textId="7DC18545" w:rsidR="00BA325F" w:rsidRDefault="007249D7">
      <w:pPr>
        <w:pStyle w:val="BodyTextArial10pt"/>
        <w:pPrChange w:id="127" w:author="Beha, Thomas" w:date="2019-10-31T16:09:00Z">
          <w:pPr>
            <w:pStyle w:val="BodyTextArial10pt"/>
            <w:spacing w:after="0"/>
          </w:pPr>
        </w:pPrChange>
      </w:pPr>
      <w:ins w:id="128" w:author="Gireesan Mini, Jyothis" w:date="2019-12-16T19:56:00Z">
        <w:r>
          <w:fldChar w:fldCharType="begin"/>
        </w:r>
        <w:r>
          <w:instrText xml:space="preserve"> HYPERLINK "https://github.com/HewlettPackard/simplivity-prometheus-connector" </w:instrText>
        </w:r>
        <w:r>
          <w:fldChar w:fldCharType="separate"/>
        </w:r>
        <w:r>
          <w:rPr>
            <w:rStyle w:val="Hyperlink"/>
          </w:rPr>
          <w:t>https://github.com/HewlettPackard/simplivity-prometheus-connector</w:t>
        </w:r>
        <w:r>
          <w:fldChar w:fldCharType="end"/>
        </w:r>
      </w:ins>
      <w:del w:id="129" w:author="Gireesan Mini, Jyothis" w:date="2019-12-16T19:56:00Z">
        <w:r w:rsidR="000A3F6C" w:rsidDel="007249D7">
          <w:rPr>
            <w:rStyle w:val="Hyperlink"/>
          </w:rPr>
          <w:fldChar w:fldCharType="begin"/>
        </w:r>
        <w:r w:rsidR="000A3F6C" w:rsidDel="007249D7">
          <w:rPr>
            <w:rStyle w:val="Hyperlink"/>
          </w:rPr>
          <w:delInstrText xml:space="preserve"> HYPERLINK "https://github.com/tbeha/SimpliVity-Prometheus" </w:delInstrText>
        </w:r>
        <w:r w:rsidR="000A3F6C" w:rsidDel="007249D7">
          <w:rPr>
            <w:rStyle w:val="Hyperlink"/>
          </w:rPr>
          <w:fldChar w:fldCharType="separate"/>
        </w:r>
        <w:r w:rsidR="00BA325F" w:rsidRPr="00373EB0" w:rsidDel="007249D7">
          <w:rPr>
            <w:rStyle w:val="Hyperlink"/>
          </w:rPr>
          <w:delText>https://github.com/tbeha/SimpliVity-Prometheus</w:delText>
        </w:r>
        <w:r w:rsidR="000A3F6C" w:rsidDel="007249D7">
          <w:rPr>
            <w:rStyle w:val="Hyperlink"/>
          </w:rPr>
          <w:fldChar w:fldCharType="end"/>
        </w:r>
      </w:del>
      <w:r w:rsidR="000A3F6C">
        <w:fldChar w:fldCharType="begin"/>
      </w:r>
      <w:r w:rsidR="000A3F6C">
        <w:instrText xml:space="preserve"> HYPERLINK "https://github.com/tbeha/SimpliVity-Prometheus" </w:instrText>
      </w:r>
      <w:r w:rsidR="000A3F6C">
        <w:fldChar w:fldCharType="end"/>
      </w:r>
    </w:p>
    <w:p w14:paraId="0B313093" w14:textId="73F2B7F8" w:rsidR="00EC3B9A" w:rsidRDefault="00EC3B9A">
      <w:pPr>
        <w:pStyle w:val="BodyTextLastArial10pt"/>
        <w:spacing w:after="0"/>
        <w:pPrChange w:id="130" w:author="Beha, Thomas" w:date="2019-10-31T16:08:00Z">
          <w:pPr>
            <w:pStyle w:val="BodyTextLastArial10pt"/>
          </w:pPr>
        </w:pPrChange>
      </w:pPr>
      <w:r w:rsidRPr="00EC3B9A">
        <w:rPr>
          <w:rPrChange w:id="131" w:author="Beha, Thomas" w:date="2019-10-31T16:07:00Z">
            <w:rPr>
              <w:rStyle w:val="Hyperlink"/>
            </w:rPr>
          </w:rPrChange>
        </w:rPr>
        <w:t xml:space="preserve">HPE Reference Configuration for </w:t>
      </w:r>
      <w:proofErr w:type="spellStart"/>
      <w:r w:rsidRPr="00EC3B9A">
        <w:rPr>
          <w:rPrChange w:id="132" w:author="Beha, Thomas" w:date="2019-10-31T16:07:00Z">
            <w:rPr>
              <w:rStyle w:val="Hyperlink"/>
            </w:rPr>
          </w:rPrChange>
        </w:rPr>
        <w:t>RedHat</w:t>
      </w:r>
      <w:proofErr w:type="spellEnd"/>
      <w:r w:rsidRPr="00EC3B9A">
        <w:rPr>
          <w:rPrChange w:id="133" w:author="Beha, Thomas" w:date="2019-10-31T16:07:00Z">
            <w:rPr>
              <w:rStyle w:val="Hyperlink"/>
            </w:rPr>
          </w:rPrChange>
        </w:rPr>
        <w:t xml:space="preserve"> </w:t>
      </w:r>
      <w:proofErr w:type="spellStart"/>
      <w:r w:rsidRPr="00EC3B9A">
        <w:rPr>
          <w:rPrChange w:id="134" w:author="Beha, Thomas" w:date="2019-10-31T16:07:00Z">
            <w:rPr>
              <w:rStyle w:val="Hyperlink"/>
            </w:rPr>
          </w:rPrChange>
        </w:rPr>
        <w:t>OpenShift</w:t>
      </w:r>
      <w:proofErr w:type="spellEnd"/>
      <w:r w:rsidRPr="00EC3B9A">
        <w:rPr>
          <w:rPrChange w:id="135" w:author="Beha, Thomas" w:date="2019-10-31T16:07:00Z">
            <w:rPr>
              <w:rStyle w:val="Hyperlink"/>
            </w:rPr>
          </w:rPrChange>
        </w:rPr>
        <w:t xml:space="preserve"> Container Platform (OCP) on HPE SimpliVity</w:t>
      </w:r>
    </w:p>
    <w:p w14:paraId="41888B4C" w14:textId="3759C8C2" w:rsidR="00EC3B9A" w:rsidRDefault="00EC3B9A">
      <w:pPr>
        <w:pStyle w:val="BodyTextLastArial10pt"/>
        <w:spacing w:after="160"/>
        <w:pPrChange w:id="136" w:author="Beha, Thomas" w:date="2019-10-31T16:14:00Z">
          <w:pPr>
            <w:pStyle w:val="BodyTextLastArial10pt"/>
            <w:spacing w:after="0"/>
          </w:pPr>
        </w:pPrChange>
      </w:pPr>
      <w:r>
        <w:fldChar w:fldCharType="begin"/>
      </w:r>
      <w:r>
        <w:instrText xml:space="preserve"> HYPERLINK "https://github.com/HewlettPackard/Openshift-on-SimpliVity" </w:instrText>
      </w:r>
      <w:r>
        <w:fldChar w:fldCharType="separate"/>
      </w:r>
      <w:r>
        <w:rPr>
          <w:rStyle w:val="Hyperlink"/>
        </w:rPr>
        <w:t>https://github.com/HewlettPackard/Openshift-on-SimpliVity</w:t>
      </w:r>
      <w:r>
        <w:fldChar w:fldCharType="end"/>
      </w:r>
    </w:p>
    <w:p w14:paraId="280AFCAC" w14:textId="3E56E898" w:rsidR="00EC3B9A" w:rsidRDefault="00EC3B9A">
      <w:pPr>
        <w:pStyle w:val="BodyTextLastArial10pt"/>
        <w:spacing w:after="0"/>
        <w:rPr>
          <w:ins w:id="137" w:author="Beha, Thomas" w:date="2019-10-31T16:13:00Z"/>
        </w:rPr>
        <w:pPrChange w:id="138" w:author="Beha, Thomas" w:date="2019-10-31T16:08:00Z">
          <w:pPr>
            <w:pStyle w:val="BodyTextLastArial10pt"/>
          </w:pPr>
        </w:pPrChange>
      </w:pPr>
      <w:ins w:id="139" w:author="Beha, Thomas" w:date="2019-10-31T16:13:00Z">
        <w:r>
          <w:t>HPE Express Containers with Docker Enterprise Edition on HPE SimpliVity</w:t>
        </w:r>
      </w:ins>
    </w:p>
    <w:p w14:paraId="2A3C8C73" w14:textId="61BD18B8" w:rsidR="00EC3B9A" w:rsidDel="00EC3B9A" w:rsidRDefault="00EC3B9A">
      <w:pPr>
        <w:pStyle w:val="BodyTextLastArial10pt"/>
        <w:spacing w:after="0"/>
        <w:rPr>
          <w:del w:id="140" w:author="Beha, Thomas" w:date="2019-10-31T16:13:00Z"/>
        </w:rPr>
        <w:pPrChange w:id="141" w:author="Beha, Thomas" w:date="2019-10-31T16:08:00Z">
          <w:pPr>
            <w:pStyle w:val="BodyTextLastArial10pt"/>
          </w:pPr>
        </w:pPrChange>
      </w:pPr>
      <w:ins w:id="142" w:author="Beha, Thomas" w:date="2019-10-31T16:13:00Z">
        <w:r>
          <w:fldChar w:fldCharType="begin"/>
        </w:r>
        <w:r>
          <w:instrText xml:space="preserve"> HYPERLINK "https://hewlettpackard.github.io/Docker-SimpliVity/" </w:instrText>
        </w:r>
        <w:r>
          <w:fldChar w:fldCharType="separate"/>
        </w:r>
        <w:r>
          <w:rPr>
            <w:rStyle w:val="Hyperlink"/>
          </w:rPr>
          <w:t>https://hewlettpackard.github.io/Docker-SimpliVity/</w:t>
        </w:r>
        <w:r>
          <w:fldChar w:fldCharType="end"/>
        </w:r>
      </w:ins>
    </w:p>
    <w:p w14:paraId="50CCC2CB" w14:textId="77777777" w:rsidR="00EC3B9A" w:rsidRPr="005E4E70" w:rsidRDefault="00EC3B9A" w:rsidP="00F150A3">
      <w:pPr>
        <w:pStyle w:val="BodyTextLastArial10pt"/>
      </w:pPr>
    </w:p>
    <w:p w14:paraId="48DF1BED" w14:textId="6610FB49" w:rsidR="006710C7" w:rsidRPr="005E4E70" w:rsidRDefault="006710C7" w:rsidP="00CF70D2">
      <w:pPr>
        <w:pStyle w:val="BackPageLearnmoreat16pt"/>
      </w:pPr>
      <w:r w:rsidRPr="005E4E70">
        <w:t xml:space="preserve">Learn more at </w:t>
      </w:r>
    </w:p>
    <w:p w14:paraId="323F30E9" w14:textId="1E0F82A7" w:rsidR="00B345B8" w:rsidRDefault="0079376E" w:rsidP="00E4293D">
      <w:pPr>
        <w:pStyle w:val="BackPageLearnmoreatURL12pt"/>
        <w:rPr>
          <w:rStyle w:val="Hyperlink"/>
        </w:rPr>
      </w:pPr>
      <w:hyperlink r:id="rId40" w:history="1">
        <w:r w:rsidR="00B57348" w:rsidRPr="00C514AA">
          <w:rPr>
            <w:rStyle w:val="Hyperlink"/>
          </w:rPr>
          <w:t>hp</w:t>
        </w:r>
        <w:r w:rsidR="00BE3A81" w:rsidRPr="00C514AA">
          <w:rPr>
            <w:rStyle w:val="Hyperlink"/>
          </w:rPr>
          <w:t>e</w:t>
        </w:r>
        <w:r w:rsidR="00C514AA" w:rsidRPr="00C514AA">
          <w:rPr>
            <w:rStyle w:val="Hyperlink"/>
          </w:rPr>
          <w:t>.com/info/</w:t>
        </w:r>
        <w:proofErr w:type="spellStart"/>
        <w:r w:rsidR="00C514AA" w:rsidRPr="00C514AA">
          <w:rPr>
            <w:rStyle w:val="Hyperlink"/>
          </w:rPr>
          <w:t>simplivity</w:t>
        </w:r>
        <w:proofErr w:type="spellEnd"/>
      </w:hyperlink>
      <w:r w:rsidR="006710C7" w:rsidRPr="005E4E70">
        <w:rPr>
          <w:rStyle w:val="Hyperlink"/>
        </w:rPr>
        <w:t xml:space="preserve"> </w:t>
      </w:r>
    </w:p>
    <w:p w14:paraId="42AC0D37" w14:textId="77777777" w:rsidR="00645781" w:rsidRDefault="00645781" w:rsidP="00E4293D">
      <w:pPr>
        <w:pStyle w:val="BackPageLearnmoreatURL12pt"/>
        <w:rPr>
          <w:rStyle w:val="Hyperlink"/>
        </w:rPr>
      </w:pPr>
    </w:p>
    <w:p w14:paraId="23CF494B" w14:textId="2BF2F9D1" w:rsidR="00CF42EB" w:rsidRPr="005E4E70" w:rsidRDefault="00CF42EB" w:rsidP="00E4293D">
      <w:pPr>
        <w:pStyle w:val="BackPageLearnmoreatURL12pt"/>
        <w:rPr>
          <w:rStyle w:val="Hyperlink"/>
        </w:rPr>
      </w:pPr>
    </w:p>
    <w:sectPr w:rsidR="00CF42EB" w:rsidRPr="005E4E70" w:rsidSect="00F53C8D">
      <w:headerReference w:type="even" r:id="rId41"/>
      <w:headerReference w:type="default" r:id="rId42"/>
      <w:footerReference w:type="even" r:id="rId43"/>
      <w:footerReference w:type="default" r:id="rId44"/>
      <w:footerReference w:type="first" r:id="rId45"/>
      <w:pgSz w:w="12240" w:h="15840" w:code="1"/>
      <w:pgMar w:top="1800" w:right="720" w:bottom="720" w:left="720" w:header="360" w:footer="576" w:gutter="0"/>
      <w:cols w:space="720"/>
      <w:formProt w:val="0"/>
      <w:noEndnote/>
      <w:docGrid w:linePitch="245"/>
    </w:sectPr>
  </w:body>
</w:document>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FEEDF81" w16cid:durableId="2123C70E"/>
  <w16cid:commentId w16cid:paraId="20637B2F" w16cid:durableId="2123CF34"/>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60A7A04" w14:textId="77777777" w:rsidR="0079376E" w:rsidRDefault="0079376E">
      <w:r>
        <w:separator/>
      </w:r>
    </w:p>
    <w:p w14:paraId="2AF7B6AF" w14:textId="77777777" w:rsidR="0079376E" w:rsidRDefault="0079376E"/>
    <w:p w14:paraId="7C281922" w14:textId="77777777" w:rsidR="0079376E" w:rsidRDefault="0079376E"/>
    <w:p w14:paraId="29592B15" w14:textId="77777777" w:rsidR="0079376E" w:rsidRDefault="0079376E"/>
    <w:p w14:paraId="5CD696AD" w14:textId="77777777" w:rsidR="0079376E" w:rsidRDefault="0079376E"/>
    <w:p w14:paraId="2F5F40B8" w14:textId="77777777" w:rsidR="0079376E" w:rsidRDefault="0079376E"/>
  </w:endnote>
  <w:endnote w:type="continuationSeparator" w:id="0">
    <w:p w14:paraId="38137EDB" w14:textId="77777777" w:rsidR="0079376E" w:rsidRDefault="0079376E">
      <w:r>
        <w:continuationSeparator/>
      </w:r>
    </w:p>
    <w:p w14:paraId="5EF6784A" w14:textId="77777777" w:rsidR="0079376E" w:rsidRDefault="0079376E"/>
    <w:p w14:paraId="30719BD4" w14:textId="77777777" w:rsidR="0079376E" w:rsidRDefault="0079376E"/>
    <w:p w14:paraId="1173F1E7" w14:textId="77777777" w:rsidR="0079376E" w:rsidRDefault="0079376E"/>
    <w:p w14:paraId="2813F540" w14:textId="77777777" w:rsidR="0079376E" w:rsidRDefault="0079376E"/>
    <w:p w14:paraId="20B452EC" w14:textId="77777777" w:rsidR="0079376E" w:rsidRDefault="0079376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Metric Light">
    <w:altName w:val="Arial"/>
    <w:charset w:val="00"/>
    <w:family w:val="auto"/>
    <w:pitch w:val="variable"/>
    <w:sig w:usb0="00000007" w:usb1="00000000" w:usb2="00000000" w:usb3="00000000" w:csb0="00000093"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P Simplified Light">
    <w:charset w:val="00"/>
    <w:family w:val="swiss"/>
    <w:pitch w:val="variable"/>
    <w:sig w:usb0="A00000AF" w:usb1="5000205B" w:usb2="00000000" w:usb3="00000000" w:csb0="00000093" w:csb1="00000000"/>
  </w:font>
  <w:font w:name="HP Simplified">
    <w:altName w:val="Arial Narrow"/>
    <w:charset w:val="00"/>
    <w:family w:val="swiss"/>
    <w:pitch w:val="variable"/>
    <w:sig w:usb0="A00000AF" w:usb1="5000205B" w:usb2="00000000" w:usb3="00000000" w:csb0="00000093"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E0002EFF" w:usb1="C000785B" w:usb2="00000009" w:usb3="00000000" w:csb0="000001FF" w:csb1="00000000"/>
  </w:font>
  <w:font w:name="Metric Semibold">
    <w:altName w:val="Arial"/>
    <w:charset w:val="00"/>
    <w:family w:val="auto"/>
    <w:pitch w:val="variable"/>
    <w:sig w:usb0="00000007" w:usb1="00000000" w:usb2="00000000" w:usb3="00000000" w:csb0="00000093" w:csb1="00000000"/>
  </w:font>
  <w:font w:name="Metric Regular">
    <w:altName w:val="Arial"/>
    <w:panose1 w:val="00000000000000000000"/>
    <w:charset w:val="00"/>
    <w:family w:val="swiss"/>
    <w:notTrueType/>
    <w:pitch w:val="variable"/>
    <w:sig w:usb0="00000007" w:usb1="00000000" w:usb2="00000000" w:usb3="00000000" w:csb0="00000093" w:csb1="00000000"/>
  </w:font>
  <w:font w:name="Metric Bold">
    <w:altName w:val="Arial"/>
    <w:panose1 w:val="00000000000000000000"/>
    <w:charset w:val="00"/>
    <w:family w:val="swiss"/>
    <w:notTrueType/>
    <w:pitch w:val="variable"/>
    <w:sig w:usb0="00000007" w:usb1="00000000" w:usb2="00000000" w:usb3="00000000" w:csb0="00000093" w:csb1="00000000"/>
  </w:font>
  <w:font w:name="HPE Simple Light">
    <w:altName w:val="MS Gothic"/>
    <w:panose1 w:val="00000000000000000000"/>
    <w:charset w:val="00"/>
    <w:family w:val="modern"/>
    <w:notTrueType/>
    <w:pitch w:val="fixed"/>
    <w:sig w:usb0="A00000FF" w:usb1="5000204A" w:usb2="00000000" w:usb3="00000000" w:csb0="00000093" w:csb1="00000000"/>
  </w:font>
  <w:font w:name="HPE Simple">
    <w:altName w:val="MS Gothic"/>
    <w:panose1 w:val="00000000000000000000"/>
    <w:charset w:val="00"/>
    <w:family w:val="modern"/>
    <w:notTrueType/>
    <w:pitch w:val="fixed"/>
    <w:sig w:usb0="A00000FF" w:usb1="5000204A" w:usb2="00000000" w:usb3="00000000" w:csb0="00000093" w:csb1="00000000"/>
  </w:font>
  <w:font w:name="Segoe UI">
    <w:panose1 w:val="020B0502040204020203"/>
    <w:charset w:val="00"/>
    <w:family w:val="swiss"/>
    <w:pitch w:val="variable"/>
    <w:sig w:usb0="E4002EFF" w:usb1="C000E47F" w:usb2="00000009" w:usb3="00000000" w:csb0="000001FF" w:csb1="00000000"/>
  </w:font>
  <w:font w:name="MS PGothic">
    <w:panose1 w:val="020B0600070205080204"/>
    <w:charset w:val="80"/>
    <w:family w:val="swiss"/>
    <w:pitch w:val="variable"/>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embedRegular r:id="rId1" w:fontKey="{5415DF50-43FD-401B-83DF-5FE2E3251DD4}"/>
  </w:font>
  <w:font w:name="Calibri">
    <w:panose1 w:val="020F0502020204030204"/>
    <w:charset w:val="00"/>
    <w:family w:val="swiss"/>
    <w:pitch w:val="variable"/>
    <w:sig w:usb0="E0002AFF" w:usb1="C000247B" w:usb2="00000009" w:usb3="00000000" w:csb0="000001FF" w:csb1="00000000"/>
    <w:embedRegular r:id="rId2" w:subsetted="1" w:fontKey="{6EC03E00-8052-4C49-B56E-1EEC9F7A5E62}"/>
  </w:font>
  <w:font w:name="SimplePro">
    <w:altName w:val="Courier New"/>
    <w:panose1 w:val="00000000000000000000"/>
    <w:charset w:val="00"/>
    <w:family w:val="modern"/>
    <w:notTrueType/>
    <w:pitch w:val="fixed"/>
    <w:sig w:usb0="00000001" w:usb1="4000204A" w:usb2="00000000" w:usb3="00000000" w:csb0="00000093"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14543565"/>
      <w:docPartObj>
        <w:docPartGallery w:val="Page Numbers (Bottom of Page)"/>
        <w:docPartUnique/>
      </w:docPartObj>
    </w:sdtPr>
    <w:sdtEndPr>
      <w:rPr>
        <w:noProof/>
      </w:rPr>
    </w:sdtEndPr>
    <w:sdtContent>
      <w:p w14:paraId="1722EF8E" w14:textId="77777777" w:rsidR="00D16079" w:rsidRDefault="00D16079">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24CD974" w14:textId="77777777" w:rsidR="00D16079" w:rsidRDefault="00D16079" w:rsidP="00AB6307">
    <w:pPr>
      <w:ind w:left="-180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00306D2" w14:textId="77777777" w:rsidR="00D16079" w:rsidRPr="006375AE" w:rsidRDefault="00D16079" w:rsidP="00022B19">
    <w:pPr>
      <w:pStyle w:val="PageNumbers"/>
    </w:pPr>
  </w:p>
  <w:p w14:paraId="5F2960BB" w14:textId="77777777" w:rsidR="00D16079" w:rsidRPr="00AE7069" w:rsidRDefault="00D16079" w:rsidP="00344708">
    <w:pPr>
      <w:pStyle w:val="PageNumbers"/>
      <w:ind w:right="-1728"/>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701216"/>
      <w:docPartObj>
        <w:docPartGallery w:val="Page Numbers (Bottom of Page)"/>
        <w:docPartUnique/>
      </w:docPartObj>
    </w:sdtPr>
    <w:sdtEndPr/>
    <w:sdtContent>
      <w:sdt>
        <w:sdtPr>
          <w:id w:val="1639077051"/>
          <w:docPartObj>
            <w:docPartGallery w:val="Page Numbers (Bottom of Page)"/>
            <w:docPartUnique/>
          </w:docPartObj>
        </w:sdtPr>
        <w:sdtEndPr>
          <w:rPr>
            <w:rFonts w:ascii="HPE Simple" w:hAnsi="HPE Simple"/>
            <w:sz w:val="14"/>
            <w:szCs w:val="14"/>
          </w:rPr>
        </w:sdtEndPr>
        <w:sdtContent>
          <w:p w14:paraId="077044A5" w14:textId="77777777" w:rsidR="00D16079" w:rsidRPr="001965C4" w:rsidRDefault="00D16079" w:rsidP="00983BAF">
            <w:pPr>
              <w:rPr>
                <w:rFonts w:ascii="HPE Simple" w:hAnsi="HPE Simple"/>
                <w:sz w:val="14"/>
                <w:szCs w:val="14"/>
              </w:rPr>
            </w:pPr>
          </w:p>
          <w:p w14:paraId="79062888" w14:textId="77777777" w:rsidR="00D16079" w:rsidRPr="001965C4" w:rsidRDefault="00D16079" w:rsidP="0037305E">
            <w:pPr>
              <w:jc w:val="right"/>
              <w:rPr>
                <w:rFonts w:ascii="HPE Simple" w:hAnsi="HPE Simple"/>
                <w:sz w:val="14"/>
                <w:szCs w:val="14"/>
              </w:rPr>
            </w:pPr>
            <w:r w:rsidRPr="001965C4">
              <w:rPr>
                <w:rFonts w:ascii="HPE Simple" w:hAnsi="HPE Simple"/>
                <w:sz w:val="14"/>
                <w:szCs w:val="14"/>
              </w:rPr>
              <w:t xml:space="preserve">Page </w:t>
            </w:r>
            <w:r w:rsidRPr="001965C4">
              <w:rPr>
                <w:rFonts w:ascii="HPE Simple" w:hAnsi="HPE Simple"/>
                <w:sz w:val="14"/>
                <w:szCs w:val="14"/>
              </w:rPr>
              <w:fldChar w:fldCharType="begin"/>
            </w:r>
            <w:r w:rsidRPr="001965C4">
              <w:rPr>
                <w:rFonts w:ascii="HPE Simple" w:hAnsi="HPE Simple"/>
                <w:sz w:val="14"/>
                <w:szCs w:val="14"/>
              </w:rPr>
              <w:instrText xml:space="preserve"> PAGE   \* MERGEFORMAT </w:instrText>
            </w:r>
            <w:r w:rsidRPr="001965C4">
              <w:rPr>
                <w:rFonts w:ascii="HPE Simple" w:hAnsi="HPE Simple"/>
                <w:sz w:val="14"/>
                <w:szCs w:val="14"/>
              </w:rPr>
              <w:fldChar w:fldCharType="separate"/>
            </w:r>
            <w:r w:rsidRPr="001965C4">
              <w:rPr>
                <w:rFonts w:ascii="HPE Simple" w:hAnsi="HPE Simple"/>
                <w:noProof/>
                <w:sz w:val="14"/>
                <w:szCs w:val="14"/>
              </w:rPr>
              <w:t>4</w:t>
            </w:r>
            <w:r w:rsidRPr="001965C4">
              <w:rPr>
                <w:rFonts w:ascii="HPE Simple" w:hAnsi="HPE Simple"/>
                <w:noProof/>
                <w:sz w:val="14"/>
                <w:szCs w:val="14"/>
              </w:rPr>
              <w:fldChar w:fldCharType="end"/>
            </w:r>
          </w:p>
        </w:sdtContent>
      </w:sdt>
      <w:p w14:paraId="7C4DEB41" w14:textId="77777777" w:rsidR="00D16079" w:rsidRDefault="0079376E" w:rsidP="00AB6307">
        <w:pPr>
          <w:ind w:left="-1800"/>
        </w:pPr>
      </w:p>
    </w:sdtContent>
  </w:sdt>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5ED1DE6" w14:textId="77777777" w:rsidR="00D16079" w:rsidRPr="005529F4" w:rsidRDefault="00D16079" w:rsidP="005529F4">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E193628" w14:textId="77777777" w:rsidR="00D16079" w:rsidRPr="005529F4" w:rsidRDefault="00D16079" w:rsidP="005529F4">
    <w:pPr>
      <w:pStyle w:val="Foo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032148E" w14:textId="77777777" w:rsidR="00D16079" w:rsidRDefault="00D16079"/>
  <w:p w14:paraId="5C4B7169" w14:textId="77777777" w:rsidR="00D16079" w:rsidRDefault="00D16079"/>
  <w:tbl>
    <w:tblPr>
      <w:tblStyle w:val="TableGrid"/>
      <w:tblW w:w="10800" w:type="dxa"/>
      <w:tblCellMar>
        <w:left w:w="115" w:type="dxa"/>
        <w:right w:w="115" w:type="dxa"/>
      </w:tblCellMar>
      <w:tblLook w:val="0600" w:firstRow="0" w:lastRow="0" w:firstColumn="0" w:lastColumn="0" w:noHBand="1" w:noVBand="1"/>
    </w:tblPr>
    <w:tblGrid>
      <w:gridCol w:w="3715"/>
      <w:gridCol w:w="2156"/>
      <w:gridCol w:w="3071"/>
      <w:gridCol w:w="1858"/>
    </w:tblGrid>
    <w:tr w:rsidR="00D16079" w:rsidRPr="005871C0" w14:paraId="46FE25A1" w14:textId="77777777" w:rsidTr="00D979C8">
      <w:trPr>
        <w:trHeight w:val="543"/>
      </w:trPr>
      <w:tc>
        <w:tcPr>
          <w:tcW w:w="3715" w:type="dxa"/>
          <w:tcBorders>
            <w:top w:val="nil"/>
            <w:left w:val="nil"/>
            <w:bottom w:val="single" w:sz="2" w:space="0" w:color="auto"/>
            <w:right w:val="nil"/>
          </w:tcBorders>
          <w:tcMar>
            <w:left w:w="0" w:type="dxa"/>
            <w:bottom w:w="144" w:type="dxa"/>
          </w:tcMar>
          <w:vAlign w:val="bottom"/>
        </w:tcPr>
        <w:p w14:paraId="554AC394" w14:textId="77777777" w:rsidR="00D16079" w:rsidRPr="005871C0" w:rsidRDefault="00D16079" w:rsidP="00CF70D2">
          <w:pPr>
            <w:pStyle w:val="BackPageSignupforupdates9pt"/>
          </w:pPr>
          <w:r w:rsidRPr="005871C0">
            <w:t>Sign up for updates</w:t>
          </w:r>
        </w:p>
        <w:p w14:paraId="303DD6F7" w14:textId="77777777" w:rsidR="00D16079" w:rsidRPr="00861264" w:rsidRDefault="0079376E" w:rsidP="00390EC4">
          <w:pPr>
            <w:spacing w:after="40"/>
            <w:rPr>
              <w:rStyle w:val="Hyperlink"/>
              <w:b/>
            </w:rPr>
          </w:pPr>
          <w:hyperlink r:id="rId1" w:history="1">
            <w:r w:rsidR="00D16079" w:rsidRPr="00861264">
              <w:rPr>
                <w:rStyle w:val="Hyperlink"/>
              </w:rPr>
              <w:t>hp.com/go/</w:t>
            </w:r>
            <w:proofErr w:type="spellStart"/>
            <w:r w:rsidR="00D16079" w:rsidRPr="00861264">
              <w:rPr>
                <w:rStyle w:val="Hyperlink"/>
              </w:rPr>
              <w:t>getupdated</w:t>
            </w:r>
            <w:proofErr w:type="spellEnd"/>
          </w:hyperlink>
        </w:p>
      </w:tc>
      <w:tc>
        <w:tcPr>
          <w:tcW w:w="2156" w:type="dxa"/>
          <w:tcBorders>
            <w:top w:val="nil"/>
            <w:left w:val="nil"/>
            <w:bottom w:val="single" w:sz="2" w:space="0" w:color="auto"/>
            <w:right w:val="nil"/>
          </w:tcBorders>
          <w:tcMar>
            <w:left w:w="0" w:type="dxa"/>
            <w:bottom w:w="144" w:type="dxa"/>
          </w:tcMar>
          <w:vAlign w:val="bottom"/>
        </w:tcPr>
        <w:p w14:paraId="4F6C7F2C" w14:textId="77777777" w:rsidR="00D16079" w:rsidRPr="005871C0" w:rsidRDefault="00D16079" w:rsidP="00390EC4">
          <w:pPr>
            <w:pStyle w:val="BackPageSharewithcolleagues7pt"/>
            <w:spacing w:line="240" w:lineRule="auto"/>
          </w:pPr>
          <w:r w:rsidRPr="005871C0">
            <w:rPr>
              <w:noProof/>
            </w:rPr>
            <w:drawing>
              <wp:inline distT="0" distB="0" distL="0" distR="0" wp14:anchorId="0FF07FF0" wp14:editId="1868DADA">
                <wp:extent cx="120792" cy="128016"/>
                <wp:effectExtent l="19050" t="0" r="0" b="0"/>
                <wp:docPr id="24" name="Picture 31" descr="facebook_vec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cebook_vector.jpg"/>
                        <pic:cNvPicPr/>
                      </pic:nvPicPr>
                      <pic:blipFill>
                        <a:blip r:embed="rId2"/>
                        <a:stretch>
                          <a:fillRect/>
                        </a:stretch>
                      </pic:blipFill>
                      <pic:spPr>
                        <a:xfrm>
                          <a:off x="0" y="0"/>
                          <a:ext cx="120792" cy="128016"/>
                        </a:xfrm>
                        <a:prstGeom prst="rect">
                          <a:avLst/>
                        </a:prstGeom>
                      </pic:spPr>
                    </pic:pic>
                  </a:graphicData>
                </a:graphic>
              </wp:inline>
            </w:drawing>
          </w:r>
          <w:r w:rsidRPr="005871C0">
            <w:t xml:space="preserve">  </w:t>
          </w:r>
          <w:r w:rsidRPr="005871C0">
            <w:rPr>
              <w:noProof/>
            </w:rPr>
            <w:drawing>
              <wp:inline distT="0" distB="0" distL="0" distR="0" wp14:anchorId="09A0ADAC" wp14:editId="7433561B">
                <wp:extent cx="128016" cy="129152"/>
                <wp:effectExtent l="19050" t="0" r="5334" b="0"/>
                <wp:docPr id="25" name="Picture 32" descr="twitter_vec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witter_vector.jpg"/>
                        <pic:cNvPicPr/>
                      </pic:nvPicPr>
                      <pic:blipFill>
                        <a:blip r:embed="rId3"/>
                        <a:stretch>
                          <a:fillRect/>
                        </a:stretch>
                      </pic:blipFill>
                      <pic:spPr>
                        <a:xfrm>
                          <a:off x="0" y="0"/>
                          <a:ext cx="128016" cy="129152"/>
                        </a:xfrm>
                        <a:prstGeom prst="rect">
                          <a:avLst/>
                        </a:prstGeom>
                      </pic:spPr>
                    </pic:pic>
                  </a:graphicData>
                </a:graphic>
              </wp:inline>
            </w:drawing>
          </w:r>
          <w:r w:rsidRPr="005871C0">
            <w:t xml:space="preserve">  </w:t>
          </w:r>
          <w:r w:rsidRPr="005871C0">
            <w:rPr>
              <w:noProof/>
            </w:rPr>
            <w:drawing>
              <wp:inline distT="0" distB="0" distL="0" distR="0" wp14:anchorId="707B339B" wp14:editId="4177AD6E">
                <wp:extent cx="128016" cy="126551"/>
                <wp:effectExtent l="19050" t="0" r="5334" b="0"/>
                <wp:docPr id="26" name="Picture 33" descr="linked_in_vec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nked_in_vector.jpg"/>
                        <pic:cNvPicPr/>
                      </pic:nvPicPr>
                      <pic:blipFill>
                        <a:blip r:embed="rId4"/>
                        <a:stretch>
                          <a:fillRect/>
                        </a:stretch>
                      </pic:blipFill>
                      <pic:spPr>
                        <a:xfrm>
                          <a:off x="0" y="0"/>
                          <a:ext cx="128016" cy="126551"/>
                        </a:xfrm>
                        <a:prstGeom prst="rect">
                          <a:avLst/>
                        </a:prstGeom>
                      </pic:spPr>
                    </pic:pic>
                  </a:graphicData>
                </a:graphic>
              </wp:inline>
            </w:drawing>
          </w:r>
          <w:r w:rsidRPr="005871C0">
            <w:t xml:space="preserve">  </w:t>
          </w:r>
          <w:r w:rsidRPr="005871C0">
            <w:rPr>
              <w:noProof/>
            </w:rPr>
            <w:drawing>
              <wp:inline distT="0" distB="0" distL="0" distR="0" wp14:anchorId="274532FF" wp14:editId="24C238E7">
                <wp:extent cx="222019" cy="145156"/>
                <wp:effectExtent l="19050" t="0" r="6581" b="0"/>
                <wp:docPr id="27" name="Picture 40" descr="eM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ail.jpg"/>
                        <pic:cNvPicPr/>
                      </pic:nvPicPr>
                      <pic:blipFill>
                        <a:blip r:embed="rId5"/>
                        <a:srcRect l="15347" t="27935" r="15571" b="26721"/>
                        <a:stretch>
                          <a:fillRect/>
                        </a:stretch>
                      </pic:blipFill>
                      <pic:spPr>
                        <a:xfrm>
                          <a:off x="0" y="0"/>
                          <a:ext cx="220585" cy="144219"/>
                        </a:xfrm>
                        <a:prstGeom prst="rect">
                          <a:avLst/>
                        </a:prstGeom>
                      </pic:spPr>
                    </pic:pic>
                  </a:graphicData>
                </a:graphic>
              </wp:inline>
            </w:drawing>
          </w:r>
        </w:p>
        <w:p w14:paraId="105792BB" w14:textId="77777777" w:rsidR="00D16079" w:rsidRPr="005871C0" w:rsidRDefault="00D16079" w:rsidP="00390EC4">
          <w:pPr>
            <w:pStyle w:val="BackPageSharewithcolleagues7pt"/>
          </w:pPr>
          <w:r w:rsidRPr="005871C0">
            <w:t>Share with colleagues</w:t>
          </w:r>
        </w:p>
      </w:tc>
      <w:tc>
        <w:tcPr>
          <w:tcW w:w="3071" w:type="dxa"/>
          <w:tcBorders>
            <w:top w:val="nil"/>
            <w:left w:val="nil"/>
            <w:bottom w:val="single" w:sz="2" w:space="0" w:color="auto"/>
            <w:right w:val="nil"/>
          </w:tcBorders>
          <w:tcMar>
            <w:left w:w="0" w:type="dxa"/>
            <w:bottom w:w="144" w:type="dxa"/>
          </w:tcMar>
          <w:vAlign w:val="bottom"/>
        </w:tcPr>
        <w:p w14:paraId="0AA4B7F3" w14:textId="77777777" w:rsidR="00D16079" w:rsidRPr="005871C0" w:rsidRDefault="00D16079" w:rsidP="00390EC4">
          <w:pPr>
            <w:pStyle w:val="BackPageSharewithcolleagues7pt"/>
            <w:spacing w:line="240" w:lineRule="auto"/>
          </w:pPr>
          <w:r w:rsidRPr="005871C0">
            <w:rPr>
              <w:noProof/>
            </w:rPr>
            <w:drawing>
              <wp:inline distT="0" distB="0" distL="0" distR="0" wp14:anchorId="4A0DCEB5" wp14:editId="0EBFD8F6">
                <wp:extent cx="128016" cy="125918"/>
                <wp:effectExtent l="19050" t="0" r="5334" b="0"/>
                <wp:docPr id="28" name="Picture 41" descr="HP_rate_ic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P_rate_icon.jpg"/>
                        <pic:cNvPicPr/>
                      </pic:nvPicPr>
                      <pic:blipFill>
                        <a:blip r:embed="rId6"/>
                        <a:stretch>
                          <a:fillRect/>
                        </a:stretch>
                      </pic:blipFill>
                      <pic:spPr>
                        <a:xfrm>
                          <a:off x="0" y="0"/>
                          <a:ext cx="128016" cy="125918"/>
                        </a:xfrm>
                        <a:prstGeom prst="rect">
                          <a:avLst/>
                        </a:prstGeom>
                      </pic:spPr>
                    </pic:pic>
                  </a:graphicData>
                </a:graphic>
              </wp:inline>
            </w:drawing>
          </w:r>
        </w:p>
        <w:p w14:paraId="6C31989A" w14:textId="77777777" w:rsidR="00D16079" w:rsidRPr="005871C0" w:rsidRDefault="00D16079" w:rsidP="00390EC4">
          <w:pPr>
            <w:pStyle w:val="BackPageRatethisdocument10pt"/>
          </w:pPr>
          <w:r w:rsidRPr="005871C0">
            <w:t>Rate this document</w:t>
          </w:r>
        </w:p>
      </w:tc>
      <w:tc>
        <w:tcPr>
          <w:tcW w:w="1858" w:type="dxa"/>
          <w:tcBorders>
            <w:top w:val="nil"/>
            <w:left w:val="nil"/>
            <w:bottom w:val="single" w:sz="2" w:space="0" w:color="auto"/>
            <w:right w:val="nil"/>
          </w:tcBorders>
          <w:tcMar>
            <w:left w:w="0" w:type="dxa"/>
            <w:bottom w:w="144" w:type="dxa"/>
          </w:tcMar>
        </w:tcPr>
        <w:p w14:paraId="45B8360B" w14:textId="77777777" w:rsidR="00D16079" w:rsidRPr="005871C0" w:rsidRDefault="00D16079" w:rsidP="00390EC4">
          <w:pPr>
            <w:spacing w:after="40"/>
          </w:pPr>
        </w:p>
      </w:tc>
    </w:tr>
    <w:tr w:rsidR="00D16079" w:rsidRPr="00651375" w14:paraId="3B85EA64" w14:textId="77777777" w:rsidTr="00D979C8">
      <w:tc>
        <w:tcPr>
          <w:tcW w:w="8942" w:type="dxa"/>
          <w:gridSpan w:val="3"/>
          <w:tcBorders>
            <w:top w:val="single" w:sz="2" w:space="0" w:color="auto"/>
            <w:left w:val="nil"/>
            <w:bottom w:val="nil"/>
            <w:right w:val="nil"/>
          </w:tcBorders>
          <w:tcMar>
            <w:top w:w="216" w:type="dxa"/>
            <w:left w:w="0" w:type="dxa"/>
          </w:tcMar>
        </w:tcPr>
        <w:p w14:paraId="1EF65EF7" w14:textId="1A6C45CB" w:rsidR="00D16079" w:rsidRDefault="00D16079" w:rsidP="00390EC4">
          <w:pPr>
            <w:pStyle w:val="BackPageLegal7pt"/>
          </w:pPr>
          <w:r w:rsidRPr="00C33414">
            <w:rPr>
              <w:noProof/>
            </w:rPr>
            <w:drawing>
              <wp:anchor distT="0" distB="0" distL="114300" distR="114300" simplePos="0" relativeHeight="251665408" behindDoc="0" locked="0" layoutInCell="1" allowOverlap="1" wp14:anchorId="70F31BB9" wp14:editId="397B778D">
                <wp:simplePos x="0" y="0"/>
                <wp:positionH relativeFrom="page">
                  <wp:posOffset>5642981</wp:posOffset>
                </wp:positionH>
                <wp:positionV relativeFrom="page">
                  <wp:posOffset>187325</wp:posOffset>
                </wp:positionV>
                <wp:extent cx="1234440" cy="512064"/>
                <wp:effectExtent l="0" t="0" r="3810" b="2540"/>
                <wp:wrapNone/>
                <wp:docPr id="29" name="Picture 29" descr="C:\Users\alsek\Desktop\HPE Assets\HPE Guidelines and Assets_050415\HPE Guidelines and Assets_050415\HPE logo asset overview and logo assets\hpe_logos_for_print\primary_logo\hpe_pri_grn_pos_cmy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lsek\Desktop\HPE Assets\HPE Guidelines and Assets_050415\HPE Guidelines and Assets_050415\HPE logo asset overview and logo assets\hpe_logos_for_print\primary_logo\hpe_pri_grn_pos_cmyk.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234440" cy="512064"/>
                        </a:xfrm>
                        <a:prstGeom prst="rect">
                          <a:avLst/>
                        </a:prstGeom>
                        <a:noFill/>
                        <a:ln>
                          <a:noFill/>
                        </a:ln>
                      </pic:spPr>
                    </pic:pic>
                  </a:graphicData>
                </a:graphic>
                <wp14:sizeRelH relativeFrom="page">
                  <wp14:pctWidth>0</wp14:pctWidth>
                </wp14:sizeRelH>
                <wp14:sizeRelV relativeFrom="page">
                  <wp14:pctHeight>0</wp14:pctHeight>
                </wp14:sizeRelV>
              </wp:anchor>
            </w:drawing>
          </w:r>
          <w:r w:rsidRPr="00651375">
            <w:t>© Copyright 201</w:t>
          </w:r>
          <w:r>
            <w:t>5</w:t>
          </w:r>
          <w:r w:rsidRPr="00651375">
            <w:t xml:space="preserve"> Hewlett-Packard Development Company, L.P. The information contained herein is subject to change without notice. The only warranties for </w:t>
          </w:r>
          <w:r>
            <w:t xml:space="preserve">HPE </w:t>
          </w:r>
          <w:r w:rsidRPr="00651375">
            <w:t xml:space="preserve">products and services are set forth in the express warranty statements accompanying such products and services. Nothing herein should be construed as constituting an additional warranty. </w:t>
          </w:r>
          <w:r>
            <w:t xml:space="preserve">HPE </w:t>
          </w:r>
          <w:r w:rsidRPr="00651375">
            <w:t xml:space="preserve">shall not be liable for technical or editorial errors or omissions contained herein. </w:t>
          </w:r>
        </w:p>
        <w:p w14:paraId="6CA5FC86" w14:textId="77777777" w:rsidR="00D16079" w:rsidRDefault="00D16079" w:rsidP="00390EC4">
          <w:pPr>
            <w:pStyle w:val="BackPageLegal7pt"/>
          </w:pPr>
          <w:r w:rsidRPr="00651375">
            <w:t>Trademark acknowledgments, if needed.</w:t>
          </w:r>
        </w:p>
        <w:p w14:paraId="36D595DE" w14:textId="77777777" w:rsidR="00D16079" w:rsidRPr="00651375" w:rsidRDefault="00D16079" w:rsidP="00390EC4">
          <w:pPr>
            <w:pStyle w:val="BackPageLegal7pt"/>
            <w:spacing w:after="0"/>
          </w:pPr>
          <w:r w:rsidRPr="00497FB4">
            <w:rPr>
              <w:noProof/>
            </w:rPr>
            <w:drawing>
              <wp:anchor distT="0" distB="0" distL="114300" distR="114300" simplePos="0" relativeHeight="251663360" behindDoc="0" locked="0" layoutInCell="1" allowOverlap="1" wp14:anchorId="50A63310" wp14:editId="1301DAA9">
                <wp:simplePos x="0" y="0"/>
                <wp:positionH relativeFrom="page">
                  <wp:posOffset>6750050</wp:posOffset>
                </wp:positionH>
                <wp:positionV relativeFrom="page">
                  <wp:posOffset>9025255</wp:posOffset>
                </wp:positionV>
                <wp:extent cx="579120" cy="579120"/>
                <wp:effectExtent l="0" t="0" r="0" b="0"/>
                <wp:wrapNone/>
                <wp:docPr id="3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P Logo Blue RGB.eps"/>
                        <pic:cNvPicPr/>
                      </pic:nvPicPr>
                      <pic:blipFill>
                        <a:blip r:embed="rId8">
                          <a:extLst>
                            <a:ext uri="{28A0092B-C50C-407E-A947-70E740481C1C}">
                              <a14:useLocalDpi xmlns:a14="http://schemas.microsoft.com/office/drawing/2010/main" val="0"/>
                            </a:ext>
                          </a:extLst>
                        </a:blip>
                        <a:stretch>
                          <a:fillRect/>
                        </a:stretch>
                      </pic:blipFill>
                      <pic:spPr>
                        <a:xfrm>
                          <a:off x="0" y="0"/>
                          <a:ext cx="579120" cy="579120"/>
                        </a:xfrm>
                        <a:prstGeom prst="rect">
                          <a:avLst/>
                        </a:prstGeom>
                        <a:extLst>
                          <a:ext uri="{FAA26D3D-D897-4be2-8F04-BA451C77F1D7}">
                            <ma14:placeholderFlag xmlns:ve="http://schemas.openxmlformats.org/markup-compatibility/2006"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a:ext>
                        </a:extLst>
                      </pic:spPr>
                    </pic:pic>
                  </a:graphicData>
                </a:graphic>
              </wp:anchor>
            </w:drawing>
          </w:r>
          <w:r w:rsidRPr="00497FB4">
            <w:t>4AA</w:t>
          </w:r>
          <w:r>
            <w:t>4</w:t>
          </w:r>
          <w:r w:rsidRPr="00497FB4">
            <w:t>-xxxxENW, Month 20XX</w:t>
          </w:r>
        </w:p>
      </w:tc>
      <w:tc>
        <w:tcPr>
          <w:tcW w:w="1858" w:type="dxa"/>
          <w:tcBorders>
            <w:top w:val="single" w:sz="2" w:space="0" w:color="auto"/>
            <w:left w:val="nil"/>
            <w:bottom w:val="nil"/>
            <w:right w:val="nil"/>
          </w:tcBorders>
          <w:tcMar>
            <w:left w:w="0" w:type="dxa"/>
            <w:right w:w="0" w:type="dxa"/>
          </w:tcMar>
          <w:vAlign w:val="bottom"/>
        </w:tcPr>
        <w:p w14:paraId="3AE342C9" w14:textId="77777777" w:rsidR="00D16079" w:rsidRPr="00651375" w:rsidRDefault="00D16079" w:rsidP="00390EC4">
          <w:pPr>
            <w:jc w:val="right"/>
          </w:pPr>
        </w:p>
      </w:tc>
    </w:tr>
  </w:tbl>
  <w:p w14:paraId="1B7DE236" w14:textId="77777777" w:rsidR="00D16079" w:rsidRDefault="00D16079"/>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108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15" w:type="dxa"/>
        <w:right w:w="115" w:type="dxa"/>
      </w:tblCellMar>
      <w:tblLook w:val="0600" w:firstRow="0" w:lastRow="0" w:firstColumn="0" w:lastColumn="0" w:noHBand="1" w:noVBand="1"/>
    </w:tblPr>
    <w:tblGrid>
      <w:gridCol w:w="2545"/>
      <w:gridCol w:w="962"/>
      <w:gridCol w:w="7293"/>
    </w:tblGrid>
    <w:tr w:rsidR="00D16079" w:rsidRPr="00917C6B" w14:paraId="1E3C7CA3" w14:textId="77777777" w:rsidTr="00390EC4">
      <w:trPr>
        <w:trHeight w:val="320"/>
      </w:trPr>
      <w:tc>
        <w:tcPr>
          <w:tcW w:w="2545" w:type="dxa"/>
          <w:vMerge w:val="restart"/>
          <w:tcMar>
            <w:left w:w="0" w:type="dxa"/>
          </w:tcMar>
          <w:vAlign w:val="center"/>
        </w:tcPr>
        <w:tbl>
          <w:tblPr>
            <w:tblpPr w:leftFromText="180" w:rightFromText="180" w:vertAnchor="page" w:horzAnchor="page" w:tblpX="41" w:tblpY="151"/>
            <w:tblW w:w="2430" w:type="dxa"/>
            <w:tblBorders>
              <w:insideH w:val="single" w:sz="2" w:space="0" w:color="auto"/>
            </w:tblBorders>
            <w:tblLook w:val="0000" w:firstRow="0" w:lastRow="0" w:firstColumn="0" w:lastColumn="0" w:noHBand="0" w:noVBand="0"/>
          </w:tblPr>
          <w:tblGrid>
            <w:gridCol w:w="270"/>
            <w:gridCol w:w="2160"/>
          </w:tblGrid>
          <w:tr w:rsidR="00D16079" w:rsidRPr="00917C6B" w14:paraId="19E7079D" w14:textId="77777777" w:rsidTr="00390EC4">
            <w:trPr>
              <w:trHeight w:val="342"/>
            </w:trPr>
            <w:tc>
              <w:tcPr>
                <w:tcW w:w="2430" w:type="dxa"/>
                <w:gridSpan w:val="2"/>
                <w:tcMar>
                  <w:top w:w="288" w:type="dxa"/>
                  <w:left w:w="0" w:type="dxa"/>
                  <w:right w:w="115" w:type="dxa"/>
                </w:tcMar>
                <w:vAlign w:val="center"/>
              </w:tcPr>
              <w:p w14:paraId="2C2B72FC" w14:textId="77777777" w:rsidR="00D16079" w:rsidRPr="00917C6B" w:rsidRDefault="00D16079" w:rsidP="00A57997">
                <w:pPr>
                  <w:pStyle w:val="BackPageSharewithcolleagues7pt"/>
                  <w:spacing w:line="240" w:lineRule="auto"/>
                  <w:rPr>
                    <w:sz w:val="20"/>
                  </w:rPr>
                </w:pPr>
                <w:r w:rsidRPr="00917C6B">
                  <w:rPr>
                    <w:noProof/>
                  </w:rPr>
                  <w:drawing>
                    <wp:inline distT="0" distB="0" distL="0" distR="0" wp14:anchorId="492E43CF" wp14:editId="0EEC41CE">
                      <wp:extent cx="73152" cy="128016"/>
                      <wp:effectExtent l="0" t="0" r="3175"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acebook_vector.jpg"/>
                              <pic:cNvPicPr/>
                            </pic:nvPicPr>
                            <pic:blipFill>
                              <a:blip r:embed="rId1">
                                <a:extLst>
                                  <a:ext uri="{28A0092B-C50C-407E-A947-70E740481C1C}">
                                    <a14:useLocalDpi xmlns:a14="http://schemas.microsoft.com/office/drawing/2010/main" val="0"/>
                                  </a:ext>
                                </a:extLst>
                              </a:blip>
                              <a:stretch>
                                <a:fillRect/>
                              </a:stretch>
                            </pic:blipFill>
                            <pic:spPr>
                              <a:xfrm>
                                <a:off x="0" y="0"/>
                                <a:ext cx="73152" cy="128016"/>
                              </a:xfrm>
                              <a:prstGeom prst="rect">
                                <a:avLst/>
                              </a:prstGeom>
                            </pic:spPr>
                          </pic:pic>
                        </a:graphicData>
                      </a:graphic>
                    </wp:inline>
                  </w:drawing>
                </w:r>
                <w:r w:rsidRPr="00917C6B">
                  <w:t xml:space="preserve">        </w:t>
                </w:r>
                <w:r w:rsidRPr="00917C6B">
                  <w:rPr>
                    <w:noProof/>
                  </w:rPr>
                  <w:drawing>
                    <wp:inline distT="0" distB="0" distL="0" distR="0" wp14:anchorId="18A53B01" wp14:editId="15D54D90">
                      <wp:extent cx="155448" cy="128016"/>
                      <wp:effectExtent l="0" t="0" r="0" b="571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witter_vector.jpg"/>
                              <pic:cNvPicPr/>
                            </pic:nvPicPr>
                            <pic:blipFill>
                              <a:blip r:embed="rId2">
                                <a:extLst>
                                  <a:ext uri="{28A0092B-C50C-407E-A947-70E740481C1C}">
                                    <a14:useLocalDpi xmlns:a14="http://schemas.microsoft.com/office/drawing/2010/main" val="0"/>
                                  </a:ext>
                                </a:extLst>
                              </a:blip>
                              <a:stretch>
                                <a:fillRect/>
                              </a:stretch>
                            </pic:blipFill>
                            <pic:spPr>
                              <a:xfrm>
                                <a:off x="0" y="0"/>
                                <a:ext cx="155448" cy="128016"/>
                              </a:xfrm>
                              <a:prstGeom prst="rect">
                                <a:avLst/>
                              </a:prstGeom>
                            </pic:spPr>
                          </pic:pic>
                        </a:graphicData>
                      </a:graphic>
                    </wp:inline>
                  </w:drawing>
                </w:r>
                <w:r w:rsidRPr="00917C6B">
                  <w:t xml:space="preserve">        </w:t>
                </w:r>
                <w:r w:rsidRPr="00917C6B">
                  <w:rPr>
                    <w:noProof/>
                  </w:rPr>
                  <w:drawing>
                    <wp:inline distT="0" distB="0" distL="0" distR="0" wp14:anchorId="330D49A2" wp14:editId="1FCE87CC">
                      <wp:extent cx="134318" cy="124724"/>
                      <wp:effectExtent l="0" t="0" r="0" b="889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inked_in_vector.jpg"/>
                              <pic:cNvPicPr/>
                            </pic:nvPicPr>
                            <pic:blipFill>
                              <a:blip r:embed="rId3">
                                <a:extLst>
                                  <a:ext uri="{28A0092B-C50C-407E-A947-70E740481C1C}">
                                    <a14:useLocalDpi xmlns:a14="http://schemas.microsoft.com/office/drawing/2010/main" val="0"/>
                                  </a:ext>
                                </a:extLst>
                              </a:blip>
                              <a:stretch>
                                <a:fillRect/>
                              </a:stretch>
                            </pic:blipFill>
                            <pic:spPr>
                              <a:xfrm>
                                <a:off x="0" y="0"/>
                                <a:ext cx="135054" cy="125407"/>
                              </a:xfrm>
                              <a:prstGeom prst="rect">
                                <a:avLst/>
                              </a:prstGeom>
                            </pic:spPr>
                          </pic:pic>
                        </a:graphicData>
                      </a:graphic>
                    </wp:inline>
                  </w:drawing>
                </w:r>
                <w:r w:rsidRPr="00917C6B">
                  <w:t xml:space="preserve">         </w:t>
                </w:r>
                <w:r w:rsidRPr="00917C6B">
                  <w:rPr>
                    <w:noProof/>
                  </w:rPr>
                  <w:drawing>
                    <wp:inline distT="0" distB="0" distL="0" distR="0" wp14:anchorId="513C5C93" wp14:editId="13B8477A">
                      <wp:extent cx="165689" cy="126239"/>
                      <wp:effectExtent l="0" t="0" r="6350" b="762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eMail_vector.jpg"/>
                              <pic:cNvPicPr/>
                            </pic:nvPicPr>
                            <pic:blipFill>
                              <a:blip r:embed="rId4">
                                <a:extLst>
                                  <a:ext uri="{28A0092B-C50C-407E-A947-70E740481C1C}">
                                    <a14:useLocalDpi xmlns:a14="http://schemas.microsoft.com/office/drawing/2010/main" val="0"/>
                                  </a:ext>
                                </a:extLst>
                              </a:blip>
                              <a:stretch>
                                <a:fillRect/>
                              </a:stretch>
                            </pic:blipFill>
                            <pic:spPr>
                              <a:xfrm>
                                <a:off x="0" y="0"/>
                                <a:ext cx="171945" cy="131005"/>
                              </a:xfrm>
                              <a:prstGeom prst="rect">
                                <a:avLst/>
                              </a:prstGeom>
                            </pic:spPr>
                          </pic:pic>
                        </a:graphicData>
                      </a:graphic>
                    </wp:inline>
                  </w:drawing>
                </w:r>
              </w:p>
            </w:tc>
          </w:tr>
          <w:tr w:rsidR="00D16079" w:rsidRPr="00917C6B" w14:paraId="795DAE46" w14:textId="77777777" w:rsidTr="00390EC4">
            <w:trPr>
              <w:trHeight w:val="355"/>
            </w:trPr>
            <w:tc>
              <w:tcPr>
                <w:tcW w:w="2430" w:type="dxa"/>
                <w:gridSpan w:val="2"/>
                <w:tcMar>
                  <w:left w:w="0" w:type="dxa"/>
                  <w:right w:w="115" w:type="dxa"/>
                </w:tcMar>
              </w:tcPr>
              <w:p w14:paraId="4F1BD240" w14:textId="77777777" w:rsidR="00D16079" w:rsidRPr="00917C6B" w:rsidRDefault="0079376E" w:rsidP="00917C6B">
                <w:pPr>
                  <w:pStyle w:val="BackPageSignupforupdates9pt"/>
                </w:pPr>
                <w:hyperlink r:id="rId5" w:history="1">
                  <w:r w:rsidR="00D16079" w:rsidRPr="00917C6B">
                    <w:t>Sign up for updates</w:t>
                  </w:r>
                </w:hyperlink>
              </w:p>
            </w:tc>
          </w:tr>
          <w:tr w:rsidR="00D16079" w:rsidRPr="00917C6B" w14:paraId="032A2840" w14:textId="77777777" w:rsidTr="00390EC4">
            <w:trPr>
              <w:trHeight w:val="445"/>
            </w:trPr>
            <w:tc>
              <w:tcPr>
                <w:tcW w:w="270" w:type="dxa"/>
                <w:tcMar>
                  <w:left w:w="0" w:type="dxa"/>
                  <w:right w:w="0" w:type="dxa"/>
                </w:tcMar>
                <w:vAlign w:val="center"/>
              </w:tcPr>
              <w:p w14:paraId="19F3A925" w14:textId="77777777" w:rsidR="00D16079" w:rsidRPr="00917C6B" w:rsidRDefault="00D16079" w:rsidP="00A57997">
                <w:pPr>
                  <w:pStyle w:val="BackPageSharewithcolleagues7pt"/>
                  <w:spacing w:line="240" w:lineRule="auto"/>
                  <w:rPr>
                    <w:sz w:val="20"/>
                  </w:rPr>
                </w:pPr>
                <w:r w:rsidRPr="000E1B0A">
                  <w:rPr>
                    <w:noProof/>
                    <w:sz w:val="20"/>
                  </w:rPr>
                  <w:drawing>
                    <wp:anchor distT="0" distB="0" distL="114300" distR="114300" simplePos="0" relativeHeight="251675648" behindDoc="0" locked="0" layoutInCell="1" allowOverlap="1" wp14:anchorId="1F9ABF28" wp14:editId="0EA41EFA">
                      <wp:simplePos x="0" y="0"/>
                      <wp:positionH relativeFrom="column">
                        <wp:posOffset>635</wp:posOffset>
                      </wp:positionH>
                      <wp:positionV relativeFrom="paragraph">
                        <wp:posOffset>19685</wp:posOffset>
                      </wp:positionV>
                      <wp:extent cx="118745" cy="109220"/>
                      <wp:effectExtent l="0" t="0" r="0" b="5080"/>
                      <wp:wrapNone/>
                      <wp:docPr id="6" name="Picture 6" descr="C:\Users\alsek\Desktop\HPE_rate_icon.jpg">
                        <a:hlinkClick xmlns:a="http://schemas.openxmlformats.org/drawingml/2006/main" r:id="rId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lsek\Desktop\HPE_rate_icon.jp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18745" cy="10922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160" w:type="dxa"/>
                <w:tcMar>
                  <w:left w:w="0" w:type="dxa"/>
                  <w:right w:w="0" w:type="dxa"/>
                </w:tcMar>
                <w:vAlign w:val="center"/>
              </w:tcPr>
              <w:p w14:paraId="33ACB1B4" w14:textId="77777777" w:rsidR="00D16079" w:rsidRPr="00917C6B" w:rsidRDefault="00D16079" w:rsidP="00917C6B">
                <w:pPr>
                  <w:pStyle w:val="BackPageRatethisdocument10pt"/>
                </w:pPr>
                <w:r w:rsidRPr="00917C6B">
                  <w:t>Rate this document</w:t>
                </w:r>
              </w:p>
            </w:tc>
          </w:tr>
        </w:tbl>
        <w:p w14:paraId="0356DB46" w14:textId="77777777" w:rsidR="00D16079" w:rsidRPr="00917C6B" w:rsidRDefault="00D16079" w:rsidP="00A57997">
          <w:pPr>
            <w:pStyle w:val="BackPageSharewithcolleagues7pt"/>
            <w:spacing w:line="240" w:lineRule="auto"/>
            <w:rPr>
              <w:sz w:val="20"/>
            </w:rPr>
          </w:pPr>
          <w:r w:rsidRPr="00C33414">
            <w:rPr>
              <w:noProof/>
            </w:rPr>
            <w:drawing>
              <wp:anchor distT="0" distB="0" distL="114300" distR="114300" simplePos="0" relativeHeight="251677696" behindDoc="0" locked="0" layoutInCell="1" allowOverlap="1" wp14:anchorId="49450E33" wp14:editId="793E88E6">
                <wp:simplePos x="0" y="0"/>
                <wp:positionH relativeFrom="page">
                  <wp:posOffset>2540</wp:posOffset>
                </wp:positionH>
                <wp:positionV relativeFrom="page">
                  <wp:posOffset>1197610</wp:posOffset>
                </wp:positionV>
                <wp:extent cx="1115568" cy="466344"/>
                <wp:effectExtent l="0" t="0" r="8890" b="0"/>
                <wp:wrapNone/>
                <wp:docPr id="67" name="Picture 67" descr="C:\Users\alsek\Desktop\HPE Assets\HPE Guidelines and Assets_050415\HPE Guidelines and Assets_050415\HPE logo asset overview and logo assets\hpe_logos_for_print\primary_logo\hpe_pri_grn_pos_cmy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lsek\Desktop\HPE Assets\HPE Guidelines and Assets_050415\HPE Guidelines and Assets_050415\HPE logo asset overview and logo assets\hpe_logos_for_print\primary_logo\hpe_pri_grn_pos_cmyk.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15568" cy="466344"/>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962" w:type="dxa"/>
        </w:tcPr>
        <w:p w14:paraId="3626AC81" w14:textId="77777777" w:rsidR="00D16079" w:rsidRPr="00917C6B" w:rsidRDefault="00D16079" w:rsidP="00A57997">
          <w:pPr>
            <w:pStyle w:val="BackPageSharewithcolleagues7pt"/>
            <w:spacing w:line="240" w:lineRule="auto"/>
            <w:rPr>
              <w:sz w:val="20"/>
            </w:rPr>
          </w:pPr>
        </w:p>
      </w:tc>
      <w:tc>
        <w:tcPr>
          <w:tcW w:w="7293" w:type="dxa"/>
          <w:vMerge w:val="restart"/>
          <w:tcMar>
            <w:left w:w="0" w:type="dxa"/>
            <w:bottom w:w="0" w:type="dxa"/>
          </w:tcMar>
          <w:vAlign w:val="bottom"/>
        </w:tcPr>
        <w:p w14:paraId="04B49172" w14:textId="77777777" w:rsidR="00D16079" w:rsidRPr="00917C6B" w:rsidRDefault="00D16079" w:rsidP="00A57997">
          <w:pPr>
            <w:pStyle w:val="BackPageRatethisdocument10pt"/>
          </w:pPr>
        </w:p>
      </w:tc>
    </w:tr>
    <w:tr w:rsidR="00D16079" w:rsidRPr="00917C6B" w14:paraId="062B010D" w14:textId="77777777" w:rsidTr="00390EC4">
      <w:trPr>
        <w:trHeight w:val="320"/>
      </w:trPr>
      <w:tc>
        <w:tcPr>
          <w:tcW w:w="2545" w:type="dxa"/>
          <w:vMerge/>
          <w:tcMar>
            <w:top w:w="115" w:type="dxa"/>
            <w:left w:w="0" w:type="dxa"/>
            <w:right w:w="0" w:type="dxa"/>
          </w:tcMar>
          <w:vAlign w:val="center"/>
        </w:tcPr>
        <w:p w14:paraId="118631DD" w14:textId="77777777" w:rsidR="00D16079" w:rsidRPr="00917C6B" w:rsidRDefault="00D16079" w:rsidP="00A57997">
          <w:pPr>
            <w:pStyle w:val="BackPageSignupforupdates9pt"/>
            <w:rPr>
              <w:rFonts w:ascii="Metric Light" w:hAnsi="Metric Light"/>
            </w:rPr>
          </w:pPr>
        </w:p>
      </w:tc>
      <w:tc>
        <w:tcPr>
          <w:tcW w:w="962" w:type="dxa"/>
          <w:tcMar>
            <w:top w:w="115" w:type="dxa"/>
            <w:right w:w="0" w:type="dxa"/>
          </w:tcMar>
        </w:tcPr>
        <w:p w14:paraId="6433AB0C" w14:textId="77777777" w:rsidR="00D16079" w:rsidRPr="00917C6B" w:rsidRDefault="00D16079" w:rsidP="00A57997">
          <w:pPr>
            <w:pStyle w:val="BackPageSignupforupdates9pt"/>
            <w:rPr>
              <w:rFonts w:ascii="Metric Light" w:hAnsi="Metric Light"/>
            </w:rPr>
          </w:pPr>
        </w:p>
      </w:tc>
      <w:tc>
        <w:tcPr>
          <w:tcW w:w="7293" w:type="dxa"/>
          <w:vMerge/>
          <w:tcMar>
            <w:top w:w="115" w:type="dxa"/>
            <w:left w:w="0" w:type="dxa"/>
            <w:bottom w:w="144" w:type="dxa"/>
            <w:right w:w="0" w:type="dxa"/>
          </w:tcMar>
          <w:vAlign w:val="bottom"/>
        </w:tcPr>
        <w:p w14:paraId="2D35DB4E" w14:textId="77777777" w:rsidR="00D16079" w:rsidRPr="00917C6B" w:rsidRDefault="00D16079" w:rsidP="00A57997">
          <w:pPr>
            <w:pStyle w:val="BackPageSharewithcolleagues7pt"/>
            <w:spacing w:line="240" w:lineRule="auto"/>
            <w:rPr>
              <w:noProof/>
            </w:rPr>
          </w:pPr>
        </w:p>
      </w:tc>
    </w:tr>
    <w:tr w:rsidR="00D16079" w:rsidRPr="00917C6B" w14:paraId="1E7612C6" w14:textId="77777777" w:rsidTr="00390EC4">
      <w:trPr>
        <w:trHeight w:val="53"/>
      </w:trPr>
      <w:tc>
        <w:tcPr>
          <w:tcW w:w="2545" w:type="dxa"/>
          <w:vMerge/>
          <w:tcMar>
            <w:top w:w="115" w:type="dxa"/>
            <w:left w:w="0" w:type="dxa"/>
          </w:tcMar>
          <w:vAlign w:val="center"/>
        </w:tcPr>
        <w:p w14:paraId="3AD40EAA" w14:textId="77777777" w:rsidR="00D16079" w:rsidRPr="00917C6B" w:rsidRDefault="00D16079" w:rsidP="00A57997">
          <w:pPr>
            <w:pStyle w:val="BackPageRatethisdocument10pt"/>
          </w:pPr>
        </w:p>
      </w:tc>
      <w:tc>
        <w:tcPr>
          <w:tcW w:w="962" w:type="dxa"/>
        </w:tcPr>
        <w:p w14:paraId="74435969" w14:textId="77777777" w:rsidR="00D16079" w:rsidRPr="00917C6B" w:rsidRDefault="00D16079" w:rsidP="00A57997">
          <w:pPr>
            <w:pStyle w:val="BackPageRatethisdocument10pt"/>
          </w:pPr>
        </w:p>
      </w:tc>
      <w:tc>
        <w:tcPr>
          <w:tcW w:w="7293" w:type="dxa"/>
          <w:vMerge/>
          <w:tcBorders>
            <w:bottom w:val="single" w:sz="18" w:space="0" w:color="auto"/>
          </w:tcBorders>
          <w:tcMar>
            <w:left w:w="0" w:type="dxa"/>
            <w:bottom w:w="144" w:type="dxa"/>
          </w:tcMar>
          <w:vAlign w:val="bottom"/>
        </w:tcPr>
        <w:p w14:paraId="56CA0030" w14:textId="77777777" w:rsidR="00D16079" w:rsidRPr="00917C6B" w:rsidRDefault="00D16079" w:rsidP="00A57997">
          <w:pPr>
            <w:pStyle w:val="BackPageSharewithcolleagues7pt"/>
            <w:spacing w:line="240" w:lineRule="auto"/>
            <w:rPr>
              <w:noProof/>
            </w:rPr>
          </w:pPr>
        </w:p>
      </w:tc>
    </w:tr>
    <w:tr w:rsidR="00D16079" w:rsidRPr="00917C6B" w14:paraId="1281E1A1" w14:textId="77777777" w:rsidTr="00390EC4">
      <w:tc>
        <w:tcPr>
          <w:tcW w:w="2545" w:type="dxa"/>
          <w:vMerge/>
          <w:tcMar>
            <w:left w:w="0" w:type="dxa"/>
          </w:tcMar>
        </w:tcPr>
        <w:p w14:paraId="32BAE789" w14:textId="77777777" w:rsidR="00D16079" w:rsidRPr="00917C6B" w:rsidRDefault="00D16079" w:rsidP="00A57997">
          <w:pPr>
            <w:pStyle w:val="BackPageLegal7pt"/>
          </w:pPr>
        </w:p>
      </w:tc>
      <w:tc>
        <w:tcPr>
          <w:tcW w:w="962" w:type="dxa"/>
        </w:tcPr>
        <w:p w14:paraId="47512FB0" w14:textId="77777777" w:rsidR="00D16079" w:rsidRPr="00917C6B" w:rsidRDefault="00D16079" w:rsidP="00A57997">
          <w:pPr>
            <w:pStyle w:val="BackPageLegal7pt"/>
          </w:pPr>
        </w:p>
      </w:tc>
      <w:tc>
        <w:tcPr>
          <w:tcW w:w="7293" w:type="dxa"/>
          <w:tcBorders>
            <w:top w:val="single" w:sz="18" w:space="0" w:color="auto"/>
          </w:tcBorders>
          <w:tcMar>
            <w:top w:w="72" w:type="dxa"/>
            <w:left w:w="0" w:type="dxa"/>
          </w:tcMar>
        </w:tcPr>
        <w:p w14:paraId="109F4044" w14:textId="77777777" w:rsidR="00D16079" w:rsidRPr="00917C6B" w:rsidRDefault="00D16079" w:rsidP="00A57997">
          <w:pPr>
            <w:pStyle w:val="BackPageLegal7pt"/>
          </w:pPr>
          <w:r w:rsidRPr="00917C6B">
            <w:t>© Copyright 2015 Hewlett Packard Enterprise Development LP. The information contained herein is subject to change without notice. The only warranties for HP</w:t>
          </w:r>
          <w:r>
            <w:t xml:space="preserve">E </w:t>
          </w:r>
          <w:r w:rsidRPr="00917C6B">
            <w:t>products and services are set forth in the express warranty statements accompanying such products and services. Nothing herein should be construed as constituting an additional warranty. HP</w:t>
          </w:r>
          <w:r>
            <w:t>E</w:t>
          </w:r>
          <w:r w:rsidRPr="00917C6B">
            <w:t xml:space="preserve"> shall not be liable for technical or editorial errors or omissions contained herein. </w:t>
          </w:r>
        </w:p>
        <w:p w14:paraId="48713590" w14:textId="4C6D7257" w:rsidR="00D16079" w:rsidRDefault="00D16079" w:rsidP="00946086">
          <w:pPr>
            <w:pStyle w:val="BackPageLegal7pt"/>
          </w:pPr>
          <w:r>
            <w:t>Add t</w:t>
          </w:r>
          <w:r w:rsidRPr="00651375">
            <w:t>rademark acknowledgments</w:t>
          </w:r>
          <w:r>
            <w:t xml:space="preserve"> as</w:t>
          </w:r>
          <w:r w:rsidRPr="00651375">
            <w:t xml:space="preserve"> needed.</w:t>
          </w:r>
          <w:r>
            <w:t xml:space="preserve"> For trademark policy, see </w:t>
          </w:r>
          <w:r w:rsidRPr="00142FF1">
            <w:rPr>
              <w:rStyle w:val="Hyperlink"/>
            </w:rPr>
            <w:t>https://legal.int.hpe.com/legal/pages/tradeack.aspx</w:t>
          </w:r>
        </w:p>
        <w:p w14:paraId="3A20AC61" w14:textId="254DAA14" w:rsidR="00D16079" w:rsidRPr="00917C6B" w:rsidRDefault="00D16079" w:rsidP="00946086">
          <w:pPr>
            <w:pStyle w:val="BackPageLegal7pt"/>
            <w:spacing w:after="300"/>
          </w:pPr>
          <w:r w:rsidRPr="00497FB4">
            <w:rPr>
              <w:noProof/>
            </w:rPr>
            <w:drawing>
              <wp:anchor distT="0" distB="0" distL="114300" distR="114300" simplePos="0" relativeHeight="251679744" behindDoc="0" locked="0" layoutInCell="1" allowOverlap="1" wp14:anchorId="6F16DF9B" wp14:editId="5B8D277B">
                <wp:simplePos x="0" y="0"/>
                <wp:positionH relativeFrom="page">
                  <wp:posOffset>6750050</wp:posOffset>
                </wp:positionH>
                <wp:positionV relativeFrom="page">
                  <wp:posOffset>9025255</wp:posOffset>
                </wp:positionV>
                <wp:extent cx="579120" cy="579120"/>
                <wp:effectExtent l="0" t="0" r="0" b="0"/>
                <wp:wrapNone/>
                <wp:docPr id="83"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P Logo Blue RGB.eps"/>
                        <pic:cNvPicPr/>
                      </pic:nvPicPr>
                      <pic:blipFill>
                        <a:blip r:embed="rId9">
                          <a:extLst>
                            <a:ext uri="{28A0092B-C50C-407E-A947-70E740481C1C}">
                              <a14:useLocalDpi xmlns:a14="http://schemas.microsoft.com/office/drawing/2010/main" val="0"/>
                            </a:ext>
                          </a:extLst>
                        </a:blip>
                        <a:stretch>
                          <a:fillRect/>
                        </a:stretch>
                      </pic:blipFill>
                      <pic:spPr>
                        <a:xfrm>
                          <a:off x="0" y="0"/>
                          <a:ext cx="579120" cy="579120"/>
                        </a:xfrm>
                        <a:prstGeom prst="rect">
                          <a:avLst/>
                        </a:prstGeom>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xmlns:ve="http://schemas.openxmlformats.org/markup-compatibility/2006"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a:ext>
                        </a:extLst>
                      </pic:spPr>
                    </pic:pic>
                  </a:graphicData>
                </a:graphic>
              </wp:anchor>
            </w:drawing>
          </w:r>
          <w:r>
            <w:t>September 2019, Rev. 1.0</w:t>
          </w:r>
        </w:p>
      </w:tc>
    </w:tr>
  </w:tbl>
  <w:p w14:paraId="1BB98F8B" w14:textId="77777777" w:rsidR="00D16079" w:rsidRPr="007D7BA2" w:rsidRDefault="00D16079" w:rsidP="007D7BA2">
    <w:pPr>
      <w:pStyle w:val="Footer"/>
      <w:rPr>
        <w:sz w:val="2"/>
        <w:szCs w:val="2"/>
      </w:rP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69CDDE2" w14:textId="77777777" w:rsidR="00D16079" w:rsidRDefault="00D16079"/>
  <w:p w14:paraId="2AF91493" w14:textId="77777777" w:rsidR="00D16079" w:rsidRDefault="00D16079"/>
  <w:tbl>
    <w:tblPr>
      <w:tblStyle w:val="TableGrid"/>
      <w:tblW w:w="10800" w:type="dxa"/>
      <w:tblInd w:w="-1858" w:type="dxa"/>
      <w:tblCellMar>
        <w:left w:w="115" w:type="dxa"/>
        <w:right w:w="115" w:type="dxa"/>
      </w:tblCellMar>
      <w:tblLook w:val="0600" w:firstRow="0" w:lastRow="0" w:firstColumn="0" w:lastColumn="0" w:noHBand="1" w:noVBand="1"/>
    </w:tblPr>
    <w:tblGrid>
      <w:gridCol w:w="3715"/>
      <w:gridCol w:w="2156"/>
      <w:gridCol w:w="3071"/>
      <w:gridCol w:w="1858"/>
    </w:tblGrid>
    <w:tr w:rsidR="00D16079" w:rsidRPr="005871C0" w14:paraId="7F4EC2E4" w14:textId="77777777" w:rsidTr="00D53CB4">
      <w:trPr>
        <w:trHeight w:val="543"/>
      </w:trPr>
      <w:tc>
        <w:tcPr>
          <w:tcW w:w="3715" w:type="dxa"/>
          <w:tcBorders>
            <w:top w:val="nil"/>
            <w:left w:val="nil"/>
            <w:bottom w:val="single" w:sz="2" w:space="0" w:color="auto"/>
            <w:right w:val="nil"/>
          </w:tcBorders>
          <w:tcMar>
            <w:left w:w="0" w:type="dxa"/>
            <w:bottom w:w="144" w:type="dxa"/>
          </w:tcMar>
          <w:vAlign w:val="bottom"/>
        </w:tcPr>
        <w:p w14:paraId="30970D57" w14:textId="77777777" w:rsidR="00D16079" w:rsidRPr="005871C0" w:rsidRDefault="00D16079" w:rsidP="00390EC4">
          <w:pPr>
            <w:spacing w:after="40"/>
          </w:pPr>
          <w:r w:rsidRPr="005871C0">
            <w:t>Sign up for updates</w:t>
          </w:r>
        </w:p>
        <w:p w14:paraId="2DE79674" w14:textId="77777777" w:rsidR="00D16079" w:rsidRPr="00861264" w:rsidRDefault="0079376E" w:rsidP="00390EC4">
          <w:pPr>
            <w:spacing w:after="40"/>
            <w:rPr>
              <w:rStyle w:val="Hyperlink"/>
              <w:b/>
            </w:rPr>
          </w:pPr>
          <w:hyperlink r:id="rId1" w:history="1">
            <w:r w:rsidR="00D16079" w:rsidRPr="00861264">
              <w:rPr>
                <w:rStyle w:val="Hyperlink"/>
              </w:rPr>
              <w:t>hp.com/go/</w:t>
            </w:r>
            <w:proofErr w:type="spellStart"/>
            <w:r w:rsidR="00D16079" w:rsidRPr="00861264">
              <w:rPr>
                <w:rStyle w:val="Hyperlink"/>
              </w:rPr>
              <w:t>getupdated</w:t>
            </w:r>
            <w:proofErr w:type="spellEnd"/>
          </w:hyperlink>
        </w:p>
      </w:tc>
      <w:tc>
        <w:tcPr>
          <w:tcW w:w="2156" w:type="dxa"/>
          <w:tcBorders>
            <w:top w:val="nil"/>
            <w:left w:val="nil"/>
            <w:bottom w:val="single" w:sz="2" w:space="0" w:color="auto"/>
            <w:right w:val="nil"/>
          </w:tcBorders>
          <w:tcMar>
            <w:left w:w="0" w:type="dxa"/>
            <w:bottom w:w="144" w:type="dxa"/>
          </w:tcMar>
          <w:vAlign w:val="bottom"/>
        </w:tcPr>
        <w:p w14:paraId="28839D6F" w14:textId="77777777" w:rsidR="00D16079" w:rsidRPr="005871C0" w:rsidRDefault="00D16079" w:rsidP="00390EC4">
          <w:pPr>
            <w:pStyle w:val="BackPageSharewithcolleagues7pt"/>
            <w:spacing w:line="240" w:lineRule="auto"/>
          </w:pPr>
          <w:r w:rsidRPr="005871C0">
            <w:rPr>
              <w:noProof/>
            </w:rPr>
            <w:drawing>
              <wp:inline distT="0" distB="0" distL="0" distR="0" wp14:anchorId="5130825C" wp14:editId="4D05D3BF">
                <wp:extent cx="120792" cy="128016"/>
                <wp:effectExtent l="19050" t="0" r="0" b="0"/>
                <wp:docPr id="69" name="Picture 31" descr="facebook_vec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cebook_vector.jpg"/>
                        <pic:cNvPicPr/>
                      </pic:nvPicPr>
                      <pic:blipFill>
                        <a:blip r:embed="rId2"/>
                        <a:stretch>
                          <a:fillRect/>
                        </a:stretch>
                      </pic:blipFill>
                      <pic:spPr>
                        <a:xfrm>
                          <a:off x="0" y="0"/>
                          <a:ext cx="120792" cy="128016"/>
                        </a:xfrm>
                        <a:prstGeom prst="rect">
                          <a:avLst/>
                        </a:prstGeom>
                      </pic:spPr>
                    </pic:pic>
                  </a:graphicData>
                </a:graphic>
              </wp:inline>
            </w:drawing>
          </w:r>
          <w:r w:rsidRPr="005871C0">
            <w:t xml:space="preserve">  </w:t>
          </w:r>
          <w:r w:rsidRPr="005871C0">
            <w:rPr>
              <w:noProof/>
            </w:rPr>
            <w:drawing>
              <wp:inline distT="0" distB="0" distL="0" distR="0" wp14:anchorId="7399156F" wp14:editId="52D8355D">
                <wp:extent cx="128016" cy="129152"/>
                <wp:effectExtent l="19050" t="0" r="5334" b="0"/>
                <wp:docPr id="70" name="Picture 32" descr="twitter_vec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witter_vector.jpg"/>
                        <pic:cNvPicPr/>
                      </pic:nvPicPr>
                      <pic:blipFill>
                        <a:blip r:embed="rId3"/>
                        <a:stretch>
                          <a:fillRect/>
                        </a:stretch>
                      </pic:blipFill>
                      <pic:spPr>
                        <a:xfrm>
                          <a:off x="0" y="0"/>
                          <a:ext cx="128016" cy="129152"/>
                        </a:xfrm>
                        <a:prstGeom prst="rect">
                          <a:avLst/>
                        </a:prstGeom>
                      </pic:spPr>
                    </pic:pic>
                  </a:graphicData>
                </a:graphic>
              </wp:inline>
            </w:drawing>
          </w:r>
          <w:r w:rsidRPr="005871C0">
            <w:t xml:space="preserve">  </w:t>
          </w:r>
          <w:r w:rsidRPr="005871C0">
            <w:rPr>
              <w:noProof/>
            </w:rPr>
            <w:drawing>
              <wp:inline distT="0" distB="0" distL="0" distR="0" wp14:anchorId="4B841C4F" wp14:editId="263ECF47">
                <wp:extent cx="128016" cy="126551"/>
                <wp:effectExtent l="19050" t="0" r="5334" b="0"/>
                <wp:docPr id="89" name="Picture 33" descr="linked_in_vec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nked_in_vector.jpg"/>
                        <pic:cNvPicPr/>
                      </pic:nvPicPr>
                      <pic:blipFill>
                        <a:blip r:embed="rId4"/>
                        <a:stretch>
                          <a:fillRect/>
                        </a:stretch>
                      </pic:blipFill>
                      <pic:spPr>
                        <a:xfrm>
                          <a:off x="0" y="0"/>
                          <a:ext cx="128016" cy="126551"/>
                        </a:xfrm>
                        <a:prstGeom prst="rect">
                          <a:avLst/>
                        </a:prstGeom>
                      </pic:spPr>
                    </pic:pic>
                  </a:graphicData>
                </a:graphic>
              </wp:inline>
            </w:drawing>
          </w:r>
          <w:r w:rsidRPr="005871C0">
            <w:t xml:space="preserve">  </w:t>
          </w:r>
          <w:r w:rsidRPr="005871C0">
            <w:rPr>
              <w:noProof/>
            </w:rPr>
            <w:drawing>
              <wp:inline distT="0" distB="0" distL="0" distR="0" wp14:anchorId="52A2A2B2" wp14:editId="44486094">
                <wp:extent cx="195803" cy="128016"/>
                <wp:effectExtent l="19050" t="0" r="0" b="0"/>
                <wp:docPr id="92" name="Picture 40" descr="eM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ail.jpg"/>
                        <pic:cNvPicPr/>
                      </pic:nvPicPr>
                      <pic:blipFill>
                        <a:blip r:embed="rId5"/>
                        <a:srcRect l="15347" t="27935" r="15571" b="26721"/>
                        <a:stretch>
                          <a:fillRect/>
                        </a:stretch>
                      </pic:blipFill>
                      <pic:spPr>
                        <a:xfrm>
                          <a:off x="0" y="0"/>
                          <a:ext cx="195803" cy="128016"/>
                        </a:xfrm>
                        <a:prstGeom prst="rect">
                          <a:avLst/>
                        </a:prstGeom>
                      </pic:spPr>
                    </pic:pic>
                  </a:graphicData>
                </a:graphic>
              </wp:inline>
            </w:drawing>
          </w:r>
        </w:p>
        <w:p w14:paraId="5C3B7521" w14:textId="77777777" w:rsidR="00D16079" w:rsidRPr="005871C0" w:rsidRDefault="00D16079" w:rsidP="00390EC4">
          <w:pPr>
            <w:pStyle w:val="BackPageSharewithcolleagues7pt"/>
          </w:pPr>
          <w:r w:rsidRPr="005871C0">
            <w:t>Share with colleagues</w:t>
          </w:r>
        </w:p>
      </w:tc>
      <w:tc>
        <w:tcPr>
          <w:tcW w:w="3071" w:type="dxa"/>
          <w:tcBorders>
            <w:top w:val="nil"/>
            <w:left w:val="nil"/>
            <w:bottom w:val="single" w:sz="2" w:space="0" w:color="auto"/>
            <w:right w:val="nil"/>
          </w:tcBorders>
          <w:tcMar>
            <w:left w:w="0" w:type="dxa"/>
            <w:bottom w:w="144" w:type="dxa"/>
          </w:tcMar>
          <w:vAlign w:val="bottom"/>
        </w:tcPr>
        <w:p w14:paraId="7009499A" w14:textId="77777777" w:rsidR="00D16079" w:rsidRPr="005871C0" w:rsidRDefault="00D16079" w:rsidP="00390EC4">
          <w:pPr>
            <w:pStyle w:val="BackPageSharewithcolleagues7pt"/>
            <w:spacing w:line="240" w:lineRule="auto"/>
          </w:pPr>
          <w:r w:rsidRPr="005871C0">
            <w:rPr>
              <w:noProof/>
            </w:rPr>
            <w:drawing>
              <wp:inline distT="0" distB="0" distL="0" distR="0" wp14:anchorId="27ADE668" wp14:editId="556CF90C">
                <wp:extent cx="128016" cy="125918"/>
                <wp:effectExtent l="19050" t="0" r="5334" b="0"/>
                <wp:docPr id="93" name="Picture 41" descr="HP_rate_ic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P_rate_icon.jpg"/>
                        <pic:cNvPicPr/>
                      </pic:nvPicPr>
                      <pic:blipFill>
                        <a:blip r:embed="rId6"/>
                        <a:stretch>
                          <a:fillRect/>
                        </a:stretch>
                      </pic:blipFill>
                      <pic:spPr>
                        <a:xfrm>
                          <a:off x="0" y="0"/>
                          <a:ext cx="128016" cy="125918"/>
                        </a:xfrm>
                        <a:prstGeom prst="rect">
                          <a:avLst/>
                        </a:prstGeom>
                      </pic:spPr>
                    </pic:pic>
                  </a:graphicData>
                </a:graphic>
              </wp:inline>
            </w:drawing>
          </w:r>
        </w:p>
        <w:p w14:paraId="2F599840" w14:textId="77777777" w:rsidR="00D16079" w:rsidRPr="005871C0" w:rsidRDefault="00D16079" w:rsidP="00390EC4">
          <w:pPr>
            <w:pStyle w:val="BackPageRatethisdocument10pt"/>
          </w:pPr>
          <w:r w:rsidRPr="005871C0">
            <w:t>Rate this document</w:t>
          </w:r>
        </w:p>
      </w:tc>
      <w:tc>
        <w:tcPr>
          <w:tcW w:w="1858" w:type="dxa"/>
          <w:tcBorders>
            <w:top w:val="nil"/>
            <w:left w:val="nil"/>
            <w:bottom w:val="single" w:sz="2" w:space="0" w:color="auto"/>
            <w:right w:val="nil"/>
          </w:tcBorders>
          <w:tcMar>
            <w:left w:w="0" w:type="dxa"/>
            <w:bottom w:w="144" w:type="dxa"/>
          </w:tcMar>
        </w:tcPr>
        <w:p w14:paraId="1B329A1B" w14:textId="77777777" w:rsidR="00D16079" w:rsidRPr="005871C0" w:rsidRDefault="00D16079" w:rsidP="00390EC4">
          <w:pPr>
            <w:spacing w:after="40"/>
          </w:pPr>
        </w:p>
      </w:tc>
    </w:tr>
    <w:tr w:rsidR="00D16079" w:rsidRPr="00651375" w14:paraId="05316CCF" w14:textId="77777777" w:rsidTr="00D53CB4">
      <w:tc>
        <w:tcPr>
          <w:tcW w:w="8942" w:type="dxa"/>
          <w:gridSpan w:val="3"/>
          <w:tcBorders>
            <w:top w:val="single" w:sz="2" w:space="0" w:color="auto"/>
            <w:left w:val="nil"/>
            <w:bottom w:val="nil"/>
            <w:right w:val="nil"/>
          </w:tcBorders>
          <w:tcMar>
            <w:top w:w="216" w:type="dxa"/>
            <w:left w:w="0" w:type="dxa"/>
          </w:tcMar>
        </w:tcPr>
        <w:p w14:paraId="0B9790CE" w14:textId="7FDA295B" w:rsidR="00D16079" w:rsidRDefault="00D16079" w:rsidP="00390EC4">
          <w:pPr>
            <w:pStyle w:val="BackPageLegal7pt"/>
          </w:pPr>
          <w:r w:rsidRPr="00651375">
            <w:t xml:space="preserve">© Copyright 2012 Hewlett-Packard Development Company, L.P. The information contained herein is subject to change without notice. The only warranties for </w:t>
          </w:r>
          <w:r>
            <w:t xml:space="preserve">HPE </w:t>
          </w:r>
          <w:r w:rsidRPr="00651375">
            <w:t xml:space="preserve">products and services are set forth in the express warranty statements accompanying such products and services. Nothing herein should be construed as constituting an additional warranty. </w:t>
          </w:r>
          <w:r>
            <w:t xml:space="preserve">HPE </w:t>
          </w:r>
          <w:r w:rsidRPr="00651375">
            <w:t xml:space="preserve">shall not be liable for technical or editorial errors or omissions contained herein. </w:t>
          </w:r>
        </w:p>
        <w:p w14:paraId="509AD892" w14:textId="77777777" w:rsidR="00D16079" w:rsidRDefault="00D16079" w:rsidP="00390EC4">
          <w:pPr>
            <w:pStyle w:val="BackPageLegal7pt"/>
          </w:pPr>
          <w:r w:rsidRPr="00651375">
            <w:t>Trademark acknowledgments, if needed.</w:t>
          </w:r>
        </w:p>
        <w:p w14:paraId="5F73398C" w14:textId="77777777" w:rsidR="00D16079" w:rsidRPr="00651375" w:rsidRDefault="00D16079" w:rsidP="00390EC4">
          <w:pPr>
            <w:pStyle w:val="BackPageLegal7pt"/>
            <w:spacing w:after="0"/>
          </w:pPr>
          <w:r w:rsidRPr="00497FB4">
            <w:rPr>
              <w:noProof/>
            </w:rPr>
            <w:drawing>
              <wp:anchor distT="0" distB="0" distL="114300" distR="114300" simplePos="0" relativeHeight="251659264" behindDoc="0" locked="0" layoutInCell="1" allowOverlap="1" wp14:anchorId="509B3652" wp14:editId="6D7FD661">
                <wp:simplePos x="0" y="0"/>
                <wp:positionH relativeFrom="page">
                  <wp:posOffset>6750050</wp:posOffset>
                </wp:positionH>
                <wp:positionV relativeFrom="page">
                  <wp:posOffset>9025255</wp:posOffset>
                </wp:positionV>
                <wp:extent cx="579120" cy="579120"/>
                <wp:effectExtent l="0" t="0" r="0" b="0"/>
                <wp:wrapNone/>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P Logo Blue RGB.eps"/>
                        <pic:cNvPicPr/>
                      </pic:nvPicPr>
                      <pic:blipFill>
                        <a:blip r:embed="rId7">
                          <a:extLst>
                            <a:ext uri="{28A0092B-C50C-407E-A947-70E740481C1C}">
                              <a14:useLocalDpi xmlns:a14="http://schemas.microsoft.com/office/drawing/2010/main" val="0"/>
                            </a:ext>
                          </a:extLst>
                        </a:blip>
                        <a:stretch>
                          <a:fillRect/>
                        </a:stretch>
                      </pic:blipFill>
                      <pic:spPr>
                        <a:xfrm>
                          <a:off x="0" y="0"/>
                          <a:ext cx="579120" cy="579120"/>
                        </a:xfrm>
                        <a:prstGeom prst="rect">
                          <a:avLst/>
                        </a:prstGeom>
                        <a:extLst>
                          <a:ext uri="{FAA26D3D-D897-4be2-8F04-BA451C77F1D7}">
                            <ma14:placeholderFlag xmlns:ve="http://schemas.openxmlformats.org/markup-compatibility/2006"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a:ext>
                        </a:extLst>
                      </pic:spPr>
                    </pic:pic>
                  </a:graphicData>
                </a:graphic>
              </wp:anchor>
            </w:drawing>
          </w:r>
          <w:r w:rsidRPr="00497FB4">
            <w:t>4AA3-xxxxENW, Month 20XX</w:t>
          </w:r>
        </w:p>
      </w:tc>
      <w:tc>
        <w:tcPr>
          <w:tcW w:w="1858" w:type="dxa"/>
          <w:tcBorders>
            <w:top w:val="single" w:sz="2" w:space="0" w:color="auto"/>
            <w:left w:val="nil"/>
            <w:bottom w:val="nil"/>
            <w:right w:val="nil"/>
          </w:tcBorders>
          <w:tcMar>
            <w:left w:w="0" w:type="dxa"/>
            <w:right w:w="0" w:type="dxa"/>
          </w:tcMar>
          <w:vAlign w:val="bottom"/>
        </w:tcPr>
        <w:p w14:paraId="627387E6" w14:textId="77777777" w:rsidR="00D16079" w:rsidRPr="00651375" w:rsidRDefault="00D16079" w:rsidP="00390EC4">
          <w:pPr>
            <w:jc w:val="right"/>
          </w:pPr>
          <w:r w:rsidRPr="00510E2D">
            <w:rPr>
              <w:noProof/>
            </w:rPr>
            <w:drawing>
              <wp:inline distT="0" distB="0" distL="0" distR="0" wp14:anchorId="5C504B56" wp14:editId="0F670513">
                <wp:extent cx="586656" cy="583894"/>
                <wp:effectExtent l="0" t="0" r="3894" b="0"/>
                <wp:docPr id="95"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P Logo Blue RGB.eps"/>
                        <pic:cNvPicPr/>
                      </pic:nvPicPr>
                      <pic:blipFill>
                        <a:blip r:embed="rId7">
                          <a:extLst>
                            <a:ext uri="{28A0092B-C50C-407E-A947-70E740481C1C}">
                              <a14:useLocalDpi xmlns:a14="http://schemas.microsoft.com/office/drawing/2010/main" val="0"/>
                            </a:ext>
                          </a:extLst>
                        </a:blip>
                        <a:stretch>
                          <a:fillRect/>
                        </a:stretch>
                      </pic:blipFill>
                      <pic:spPr>
                        <a:xfrm>
                          <a:off x="0" y="0"/>
                          <a:ext cx="586656" cy="583894"/>
                        </a:xfrm>
                        <a:prstGeom prst="rect">
                          <a:avLst/>
                        </a:prstGeom>
                        <a:extLst>
                          <a:ext uri="{FAA26D3D-D897-4be2-8F04-BA451C77F1D7}">
                            <ma14:placeholderFlag xmlns:ve="http://schemas.openxmlformats.org/markup-compatibility/2006"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a:ext>
                        </a:extLst>
                      </pic:spPr>
                    </pic:pic>
                  </a:graphicData>
                </a:graphic>
              </wp:inline>
            </w:drawing>
          </w:r>
        </w:p>
      </w:tc>
    </w:tr>
  </w:tbl>
  <w:p w14:paraId="5427E40A" w14:textId="77777777" w:rsidR="00D16079" w:rsidRDefault="00D16079" w:rsidP="00D53CB4">
    <w:pPr>
      <w:ind w:left="-180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004CF49" w14:textId="77777777" w:rsidR="0079376E" w:rsidRDefault="0079376E"/>
    <w:p w14:paraId="1390EB27" w14:textId="77777777" w:rsidR="0079376E" w:rsidRDefault="0079376E"/>
  </w:footnote>
  <w:footnote w:type="continuationSeparator" w:id="0">
    <w:p w14:paraId="6485E2AD" w14:textId="77777777" w:rsidR="0079376E" w:rsidRDefault="0079376E">
      <w:r>
        <w:continuationSeparator/>
      </w:r>
    </w:p>
    <w:p w14:paraId="7F55ED1F" w14:textId="77777777" w:rsidR="0079376E" w:rsidRDefault="0079376E"/>
    <w:p w14:paraId="1E76BC25" w14:textId="77777777" w:rsidR="0079376E" w:rsidRDefault="0079376E"/>
    <w:p w14:paraId="4C1C90E9" w14:textId="77777777" w:rsidR="0079376E" w:rsidRDefault="0079376E"/>
    <w:p w14:paraId="7EF020B1" w14:textId="77777777" w:rsidR="0079376E" w:rsidRDefault="0079376E"/>
    <w:p w14:paraId="5D2335A3" w14:textId="77777777" w:rsidR="0079376E" w:rsidRDefault="0079376E"/>
  </w:footnote>
  <w:footnote w:type="continuationNotice" w:id="1">
    <w:p w14:paraId="2CAC72F2" w14:textId="77777777" w:rsidR="0079376E" w:rsidRDefault="0079376E"/>
    <w:p w14:paraId="6EC276F7" w14:textId="77777777" w:rsidR="0079376E" w:rsidRDefault="0079376E"/>
    <w:p w14:paraId="355AE5C1" w14:textId="77777777" w:rsidR="0079376E" w:rsidRDefault="0079376E"/>
    <w:p w14:paraId="7B2CF90C" w14:textId="77777777" w:rsidR="0079376E" w:rsidRDefault="0079376E"/>
    <w:p w14:paraId="075B3CB2" w14:textId="77777777" w:rsidR="0079376E" w:rsidRDefault="0079376E"/>
    <w:p w14:paraId="52342B8A" w14:textId="77777777" w:rsidR="0079376E" w:rsidRDefault="0079376E"/>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02A72AB" w14:textId="77777777" w:rsidR="00D16079" w:rsidRPr="009F2FD1" w:rsidRDefault="00D16079" w:rsidP="009F2FD1">
    <w:pPr>
      <w:pStyle w:val="MISCTitleDescriptorinheader10pt"/>
    </w:pPr>
    <w:r w:rsidRPr="009F2FD1">
      <w:t>Technical white paper</w:t>
    </w:r>
    <w:r>
      <w:t xml:space="preserve"> </w:t>
    </w:r>
    <w:r w:rsidRPr="009F2FD1">
      <w:t>Descriptor</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0F8C48F" w14:textId="2F85289E" w:rsidR="00D16079" w:rsidRPr="00ED5D85" w:rsidRDefault="00D16079" w:rsidP="00EF7C6B">
    <w:pPr>
      <w:pStyle w:val="CoverSubtitle"/>
      <w:tabs>
        <w:tab w:val="right" w:pos="10710"/>
      </w:tabs>
      <w:spacing w:after="0" w:line="240" w:lineRule="auto"/>
      <w:ind w:left="0" w:right="54"/>
      <w:rPr>
        <w:rFonts w:ascii="Arial" w:hAnsi="Arial" w:cs="Arial"/>
        <w:sz w:val="20"/>
      </w:rPr>
    </w:pPr>
    <w:r w:rsidRPr="00ED5D85">
      <w:rPr>
        <w:rStyle w:val="CoverDocumentType10ptChar"/>
        <w:rFonts w:cs="Arial"/>
      </w:rPr>
      <w:t>Technical white paper</w:t>
    </w:r>
    <w:r w:rsidRPr="00ED5D85">
      <w:tab/>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1623398" w14:textId="77777777" w:rsidR="00D16079" w:rsidRDefault="00D16079">
    <w:pPr>
      <w:pStyle w:val="Header"/>
    </w:pPr>
    <w:r w:rsidRPr="006B5759">
      <w:rPr>
        <w:noProof/>
      </w:rPr>
      <w:drawing>
        <wp:anchor distT="0" distB="0" distL="114300" distR="114300" simplePos="0" relativeHeight="251671552" behindDoc="1" locked="0" layoutInCell="1" allowOverlap="1" wp14:anchorId="1C859DF8" wp14:editId="37FE29C0">
          <wp:simplePos x="0" y="0"/>
          <wp:positionH relativeFrom="margin">
            <wp:posOffset>-57150</wp:posOffset>
          </wp:positionH>
          <wp:positionV relativeFrom="paragraph">
            <wp:posOffset>209550</wp:posOffset>
          </wp:positionV>
          <wp:extent cx="6991350" cy="9258300"/>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varadanb\Desktop\Untitled-3.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6991350" cy="9258300"/>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722B11B" w14:textId="72A31C04" w:rsidR="00D16079" w:rsidRPr="00A57997" w:rsidRDefault="00D16079" w:rsidP="00EF7C6B">
    <w:pPr>
      <w:pStyle w:val="CoverSubtitle"/>
      <w:tabs>
        <w:tab w:val="right" w:pos="10710"/>
      </w:tabs>
      <w:spacing w:after="0" w:line="240" w:lineRule="auto"/>
      <w:ind w:left="0" w:right="54"/>
      <w:rPr>
        <w:rFonts w:ascii="SimplePro" w:hAnsi="SimplePro"/>
        <w:sz w:val="18"/>
      </w:rPr>
    </w:pPr>
    <w:r w:rsidRPr="00A2524B">
      <w:rPr>
        <w:rStyle w:val="CoverDocumentType10ptChar"/>
      </w:rPr>
      <w:t xml:space="preserve">Technical </w:t>
    </w:r>
    <w:r>
      <w:rPr>
        <w:rStyle w:val="CoverDocumentType10ptChar"/>
      </w:rPr>
      <w:t>w</w:t>
    </w:r>
    <w:r w:rsidRPr="00A2524B">
      <w:rPr>
        <w:rStyle w:val="CoverDocumentType10ptChar"/>
      </w:rPr>
      <w:t xml:space="preserve">hite </w:t>
    </w:r>
    <w:r>
      <w:rPr>
        <w:rStyle w:val="CoverDocumentType10ptChar"/>
      </w:rPr>
      <w:t>p</w:t>
    </w:r>
    <w:r w:rsidRPr="00A2524B">
      <w:rPr>
        <w:rStyle w:val="CoverDocumentType10ptChar"/>
      </w:rPr>
      <w:t>aper</w:t>
    </w:r>
    <w:r>
      <w:rPr>
        <w:rStyle w:val="CoverDocumentType10ptChar"/>
      </w:rPr>
      <w:tab/>
    </w:r>
    <w:r w:rsidRPr="00D708FA">
      <w:rPr>
        <w:rFonts w:ascii="Arial" w:hAnsi="Arial" w:cs="Arial"/>
        <w:sz w:val="18"/>
      </w:rPr>
      <w:t xml:space="preserve">Page </w:t>
    </w:r>
    <w:r w:rsidRPr="00D708FA">
      <w:rPr>
        <w:rFonts w:ascii="Arial" w:hAnsi="Arial" w:cs="Arial"/>
        <w:sz w:val="18"/>
      </w:rPr>
      <w:fldChar w:fldCharType="begin"/>
    </w:r>
    <w:r w:rsidRPr="00D708FA">
      <w:rPr>
        <w:rFonts w:ascii="Arial" w:hAnsi="Arial" w:cs="Arial"/>
        <w:sz w:val="18"/>
      </w:rPr>
      <w:instrText xml:space="preserve"> PAGE   \* MERGEFORMAT </w:instrText>
    </w:r>
    <w:r w:rsidRPr="00D708FA">
      <w:rPr>
        <w:rFonts w:ascii="Arial" w:hAnsi="Arial" w:cs="Arial"/>
        <w:sz w:val="18"/>
      </w:rPr>
      <w:fldChar w:fldCharType="separate"/>
    </w:r>
    <w:r w:rsidR="006134A9">
      <w:rPr>
        <w:rFonts w:ascii="Arial" w:hAnsi="Arial" w:cs="Arial"/>
        <w:noProof/>
        <w:sz w:val="18"/>
      </w:rPr>
      <w:t>13</w:t>
    </w:r>
    <w:r w:rsidRPr="00D708FA">
      <w:rPr>
        <w:rFonts w:ascii="Arial" w:hAnsi="Arial" w:cs="Arial"/>
        <w:sz w:val="18"/>
      </w:rPr>
      <w:fldChar w:fldCharType="end"/>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9D30745" w14:textId="497F50A4" w:rsidR="00D16079" w:rsidRPr="00ED5D85" w:rsidRDefault="00D16079" w:rsidP="00EF7C6B">
    <w:pPr>
      <w:pStyle w:val="CoverSubtitle"/>
      <w:tabs>
        <w:tab w:val="right" w:pos="10710"/>
      </w:tabs>
      <w:spacing w:after="0" w:line="240" w:lineRule="auto"/>
      <w:ind w:left="0" w:right="54"/>
      <w:rPr>
        <w:rFonts w:ascii="Arial" w:hAnsi="Arial" w:cs="Arial"/>
        <w:sz w:val="18"/>
      </w:rPr>
    </w:pPr>
    <w:r w:rsidRPr="000C0423">
      <w:rPr>
        <w:rStyle w:val="CoverDocumentType10ptChar"/>
        <w:rFonts w:cs="Arial"/>
        <w:b w:val="0"/>
      </w:rPr>
      <w:t>Technical white paper</w:t>
    </w:r>
    <w:r w:rsidRPr="000C0423">
      <w:rPr>
        <w:rStyle w:val="CoverDocumentType10ptChar"/>
        <w:rFonts w:cs="Arial"/>
      </w:rPr>
      <w:tab/>
    </w:r>
    <w:r w:rsidRPr="000C0423">
      <w:rPr>
        <w:rFonts w:ascii="Arial" w:hAnsi="Arial" w:cs="Arial"/>
        <w:sz w:val="18"/>
      </w:rPr>
      <w:t xml:space="preserve">Page </w:t>
    </w:r>
    <w:r w:rsidRPr="00ED5D85">
      <w:rPr>
        <w:rFonts w:ascii="Arial" w:hAnsi="Arial" w:cs="Arial"/>
        <w:sz w:val="18"/>
      </w:rPr>
      <w:fldChar w:fldCharType="begin"/>
    </w:r>
    <w:r w:rsidRPr="00ED5D85">
      <w:rPr>
        <w:rFonts w:ascii="Arial" w:hAnsi="Arial" w:cs="Arial"/>
        <w:sz w:val="18"/>
      </w:rPr>
      <w:instrText xml:space="preserve"> PAGE   \* MERGEFORMAT </w:instrText>
    </w:r>
    <w:r w:rsidRPr="00ED5D85">
      <w:rPr>
        <w:rFonts w:ascii="Arial" w:hAnsi="Arial" w:cs="Arial"/>
        <w:sz w:val="18"/>
      </w:rPr>
      <w:fldChar w:fldCharType="separate"/>
    </w:r>
    <w:r w:rsidR="007249D7">
      <w:rPr>
        <w:rFonts w:ascii="Arial" w:hAnsi="Arial" w:cs="Arial"/>
        <w:noProof/>
        <w:sz w:val="18"/>
      </w:rPr>
      <w:t>3</w:t>
    </w:r>
    <w:r w:rsidRPr="00ED5D85">
      <w:rPr>
        <w:rFonts w:ascii="Arial" w:hAnsi="Arial" w:cs="Arial"/>
        <w:sz w:val="18"/>
      </w:rPr>
      <w:fldChar w:fldCharType="end"/>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1827C2A" w14:textId="77777777" w:rsidR="00D16079" w:rsidRDefault="00D16079" w:rsidP="008E412C">
    <w:pPr>
      <w:pStyle w:val="MISCTitleDescriptorinheader11ptLight"/>
    </w:pPr>
    <w:r w:rsidRPr="00793BF0">
      <w:t>Technical white paper</w:t>
    </w:r>
    <w:r w:rsidRPr="00F40566">
      <w:t xml:space="preserve"> Product, solution, or service</w:t>
    </w:r>
  </w:p>
  <w:p w14:paraId="15E22B08" w14:textId="77777777" w:rsidR="00D16079" w:rsidRDefault="00D16079"/>
  <w:p w14:paraId="2099883B" w14:textId="77777777" w:rsidR="00D16079" w:rsidRDefault="00D16079"/>
  <w:p w14:paraId="3D0C0D5C" w14:textId="77777777" w:rsidR="00D16079" w:rsidRDefault="00D16079"/>
  <w:p w14:paraId="126958AB" w14:textId="77777777" w:rsidR="00D16079" w:rsidRDefault="00D16079"/>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B7499BB" w14:textId="6ABDE577" w:rsidR="00D16079" w:rsidRPr="00520C09" w:rsidRDefault="00D16079" w:rsidP="00EF7C6B">
    <w:pPr>
      <w:pStyle w:val="CoverSubtitle"/>
      <w:tabs>
        <w:tab w:val="right" w:pos="10710"/>
      </w:tabs>
      <w:spacing w:after="0" w:line="240" w:lineRule="auto"/>
      <w:ind w:left="0" w:right="54"/>
      <w:rPr>
        <w:rFonts w:ascii="HPE Simple" w:hAnsi="HPE Simple"/>
        <w:sz w:val="18"/>
      </w:rPr>
    </w:pPr>
    <w:r w:rsidRPr="00A2524B">
      <w:rPr>
        <w:rStyle w:val="CoverDocumentType10ptChar"/>
      </w:rPr>
      <w:t xml:space="preserve">Technical </w:t>
    </w:r>
    <w:r>
      <w:rPr>
        <w:rStyle w:val="CoverDocumentType10ptChar"/>
      </w:rPr>
      <w:t>W</w:t>
    </w:r>
    <w:r w:rsidRPr="00A2524B">
      <w:rPr>
        <w:rStyle w:val="CoverDocumentType10ptChar"/>
      </w:rPr>
      <w:t xml:space="preserve">hite </w:t>
    </w:r>
    <w:r>
      <w:rPr>
        <w:rStyle w:val="CoverDocumentType10ptChar"/>
      </w:rPr>
      <w:t>P</w:t>
    </w:r>
    <w:r w:rsidRPr="00A2524B">
      <w:rPr>
        <w:rStyle w:val="CoverDocumentType10ptChar"/>
      </w:rPr>
      <w:t>aper</w:t>
    </w:r>
    <w:r>
      <w:rPr>
        <w:rStyle w:val="CoverDocumentType10ptChar"/>
      </w:rPr>
      <w:tab/>
    </w:r>
    <w:r w:rsidRPr="00520C09">
      <w:rPr>
        <w:rFonts w:ascii="HPE Simple" w:hAnsi="HPE Simple"/>
        <w:sz w:val="18"/>
      </w:rPr>
      <w:t xml:space="preserve">Page </w:t>
    </w:r>
    <w:r w:rsidRPr="00520C09">
      <w:rPr>
        <w:rFonts w:ascii="HPE Simple" w:hAnsi="HPE Simple"/>
        <w:sz w:val="18"/>
      </w:rPr>
      <w:fldChar w:fldCharType="begin"/>
    </w:r>
    <w:r w:rsidRPr="00520C09">
      <w:rPr>
        <w:rFonts w:ascii="HPE Simple" w:hAnsi="HPE Simple"/>
        <w:sz w:val="18"/>
      </w:rPr>
      <w:instrText xml:space="preserve"> PAGE   \* MERGEFORMAT </w:instrText>
    </w:r>
    <w:r w:rsidRPr="00520C09">
      <w:rPr>
        <w:rFonts w:ascii="HPE Simple" w:hAnsi="HPE Simple"/>
        <w:sz w:val="18"/>
      </w:rPr>
      <w:fldChar w:fldCharType="separate"/>
    </w:r>
    <w:r w:rsidR="006134A9">
      <w:rPr>
        <w:rFonts w:ascii="HPE Simple" w:hAnsi="HPE Simple"/>
        <w:noProof/>
        <w:sz w:val="18"/>
      </w:rPr>
      <w:t>4</w:t>
    </w:r>
    <w:r w:rsidRPr="00520C09">
      <w:rPr>
        <w:rFonts w:ascii="HPE Simple" w:hAnsi="HPE Simple"/>
        <w:sz w:val="18"/>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4" type="#_x0000_t75" style="width:9.35pt;height:9.35pt" o:bullet="t">
        <v:imagedata r:id="rId1" o:title="twitter_final_1-29-2010"/>
      </v:shape>
    </w:pict>
  </w:numPicBullet>
  <w:numPicBullet w:numPicBulletId="1">
    <w:pict>
      <v:shape id="_x0000_i1035" type="#_x0000_t75" style="width:10.8pt;height:10.8pt" o:bullet="t">
        <v:imagedata r:id="rId2" o:title="twitter_final_1-29-2010"/>
      </v:shape>
    </w:pict>
  </w:numPicBullet>
  <w:abstractNum w:abstractNumId="0" w15:restartNumberingAfterBreak="0">
    <w:nsid w:val="FFFFFF7C"/>
    <w:multiLevelType w:val="singleLevel"/>
    <w:tmpl w:val="F3943B80"/>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3566104A"/>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58FC2D36"/>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19A40CD4"/>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97004C06"/>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7EF8545A"/>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69869F7A"/>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44D27872"/>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09C08EC8"/>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A33CDC34"/>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5F1103C"/>
    <w:multiLevelType w:val="hybridMultilevel"/>
    <w:tmpl w:val="E90C053E"/>
    <w:lvl w:ilvl="0" w:tplc="783AA73C">
      <w:start w:val="1"/>
      <w:numFmt w:val="bullet"/>
      <w:lvlText w:val=""/>
      <w:lvlPicBulletId w:val="0"/>
      <w:lvlJc w:val="left"/>
      <w:pPr>
        <w:tabs>
          <w:tab w:val="num" w:pos="720"/>
        </w:tabs>
        <w:ind w:left="720" w:hanging="360"/>
      </w:pPr>
      <w:rPr>
        <w:rFonts w:ascii="Symbol" w:hAnsi="Symbol" w:hint="default"/>
      </w:rPr>
    </w:lvl>
    <w:lvl w:ilvl="1" w:tplc="30E2D702" w:tentative="1">
      <w:start w:val="1"/>
      <w:numFmt w:val="bullet"/>
      <w:lvlText w:val=""/>
      <w:lvlJc w:val="left"/>
      <w:pPr>
        <w:tabs>
          <w:tab w:val="num" w:pos="1440"/>
        </w:tabs>
        <w:ind w:left="1440" w:hanging="360"/>
      </w:pPr>
      <w:rPr>
        <w:rFonts w:ascii="Symbol" w:hAnsi="Symbol" w:hint="default"/>
      </w:rPr>
    </w:lvl>
    <w:lvl w:ilvl="2" w:tplc="ECDC378E" w:tentative="1">
      <w:start w:val="1"/>
      <w:numFmt w:val="bullet"/>
      <w:lvlText w:val=""/>
      <w:lvlJc w:val="left"/>
      <w:pPr>
        <w:tabs>
          <w:tab w:val="num" w:pos="2160"/>
        </w:tabs>
        <w:ind w:left="2160" w:hanging="360"/>
      </w:pPr>
      <w:rPr>
        <w:rFonts w:ascii="Symbol" w:hAnsi="Symbol" w:hint="default"/>
      </w:rPr>
    </w:lvl>
    <w:lvl w:ilvl="3" w:tplc="91ACE4EC" w:tentative="1">
      <w:start w:val="1"/>
      <w:numFmt w:val="bullet"/>
      <w:lvlText w:val=""/>
      <w:lvlJc w:val="left"/>
      <w:pPr>
        <w:tabs>
          <w:tab w:val="num" w:pos="2880"/>
        </w:tabs>
        <w:ind w:left="2880" w:hanging="360"/>
      </w:pPr>
      <w:rPr>
        <w:rFonts w:ascii="Symbol" w:hAnsi="Symbol" w:hint="default"/>
      </w:rPr>
    </w:lvl>
    <w:lvl w:ilvl="4" w:tplc="DE5AD666" w:tentative="1">
      <w:start w:val="1"/>
      <w:numFmt w:val="bullet"/>
      <w:lvlText w:val=""/>
      <w:lvlJc w:val="left"/>
      <w:pPr>
        <w:tabs>
          <w:tab w:val="num" w:pos="3600"/>
        </w:tabs>
        <w:ind w:left="3600" w:hanging="360"/>
      </w:pPr>
      <w:rPr>
        <w:rFonts w:ascii="Symbol" w:hAnsi="Symbol" w:hint="default"/>
      </w:rPr>
    </w:lvl>
    <w:lvl w:ilvl="5" w:tplc="9858E9A2" w:tentative="1">
      <w:start w:val="1"/>
      <w:numFmt w:val="bullet"/>
      <w:lvlText w:val=""/>
      <w:lvlJc w:val="left"/>
      <w:pPr>
        <w:tabs>
          <w:tab w:val="num" w:pos="4320"/>
        </w:tabs>
        <w:ind w:left="4320" w:hanging="360"/>
      </w:pPr>
      <w:rPr>
        <w:rFonts w:ascii="Symbol" w:hAnsi="Symbol" w:hint="default"/>
      </w:rPr>
    </w:lvl>
    <w:lvl w:ilvl="6" w:tplc="AF909EAA" w:tentative="1">
      <w:start w:val="1"/>
      <w:numFmt w:val="bullet"/>
      <w:lvlText w:val=""/>
      <w:lvlJc w:val="left"/>
      <w:pPr>
        <w:tabs>
          <w:tab w:val="num" w:pos="5040"/>
        </w:tabs>
        <w:ind w:left="5040" w:hanging="360"/>
      </w:pPr>
      <w:rPr>
        <w:rFonts w:ascii="Symbol" w:hAnsi="Symbol" w:hint="default"/>
      </w:rPr>
    </w:lvl>
    <w:lvl w:ilvl="7" w:tplc="461AD762" w:tentative="1">
      <w:start w:val="1"/>
      <w:numFmt w:val="bullet"/>
      <w:lvlText w:val=""/>
      <w:lvlJc w:val="left"/>
      <w:pPr>
        <w:tabs>
          <w:tab w:val="num" w:pos="5760"/>
        </w:tabs>
        <w:ind w:left="5760" w:hanging="360"/>
      </w:pPr>
      <w:rPr>
        <w:rFonts w:ascii="Symbol" w:hAnsi="Symbol" w:hint="default"/>
      </w:rPr>
    </w:lvl>
    <w:lvl w:ilvl="8" w:tplc="71262DD4" w:tentative="1">
      <w:start w:val="1"/>
      <w:numFmt w:val="bullet"/>
      <w:lvlText w:val=""/>
      <w:lvlJc w:val="left"/>
      <w:pPr>
        <w:tabs>
          <w:tab w:val="num" w:pos="6480"/>
        </w:tabs>
        <w:ind w:left="6480" w:hanging="360"/>
      </w:pPr>
      <w:rPr>
        <w:rFonts w:ascii="Symbol" w:hAnsi="Symbol" w:hint="default"/>
      </w:rPr>
    </w:lvl>
  </w:abstractNum>
  <w:abstractNum w:abstractNumId="11" w15:restartNumberingAfterBreak="0">
    <w:nsid w:val="0A2022D7"/>
    <w:multiLevelType w:val="hybridMultilevel"/>
    <w:tmpl w:val="D7009FB2"/>
    <w:lvl w:ilvl="0" w:tplc="DA7A04C2">
      <w:start w:val="1"/>
      <w:numFmt w:val="bullet"/>
      <w:pStyle w:val="BulletLevel2"/>
      <w:lvlText w:val="–"/>
      <w:lvlJc w:val="left"/>
      <w:pPr>
        <w:tabs>
          <w:tab w:val="num" w:pos="374"/>
        </w:tabs>
        <w:ind w:left="374" w:hanging="187"/>
      </w:pPr>
      <w:rPr>
        <w:rFonts w:ascii="Metric Light" w:hAnsi="Metric Light" w:hint="default"/>
        <w:color w:val="auto"/>
        <w:sz w:val="20"/>
      </w:rPr>
    </w:lvl>
    <w:lvl w:ilvl="1" w:tplc="04090003" w:tentative="1">
      <w:start w:val="1"/>
      <w:numFmt w:val="bullet"/>
      <w:lvlText w:val="o"/>
      <w:lvlJc w:val="left"/>
      <w:pPr>
        <w:ind w:left="2188" w:hanging="360"/>
      </w:pPr>
      <w:rPr>
        <w:rFonts w:ascii="Courier New" w:hAnsi="Courier New" w:cs="Courier New" w:hint="default"/>
      </w:rPr>
    </w:lvl>
    <w:lvl w:ilvl="2" w:tplc="04090005" w:tentative="1">
      <w:start w:val="1"/>
      <w:numFmt w:val="bullet"/>
      <w:lvlText w:val=""/>
      <w:lvlJc w:val="left"/>
      <w:pPr>
        <w:ind w:left="2908" w:hanging="360"/>
      </w:pPr>
      <w:rPr>
        <w:rFonts w:ascii="Wingdings" w:hAnsi="Wingdings" w:hint="default"/>
      </w:rPr>
    </w:lvl>
    <w:lvl w:ilvl="3" w:tplc="04090001" w:tentative="1">
      <w:start w:val="1"/>
      <w:numFmt w:val="bullet"/>
      <w:lvlText w:val=""/>
      <w:lvlJc w:val="left"/>
      <w:pPr>
        <w:ind w:left="3628" w:hanging="360"/>
      </w:pPr>
      <w:rPr>
        <w:rFonts w:ascii="Symbol" w:hAnsi="Symbol" w:hint="default"/>
      </w:rPr>
    </w:lvl>
    <w:lvl w:ilvl="4" w:tplc="04090003" w:tentative="1">
      <w:start w:val="1"/>
      <w:numFmt w:val="bullet"/>
      <w:lvlText w:val="o"/>
      <w:lvlJc w:val="left"/>
      <w:pPr>
        <w:ind w:left="4348" w:hanging="360"/>
      </w:pPr>
      <w:rPr>
        <w:rFonts w:ascii="Courier New" w:hAnsi="Courier New" w:cs="Courier New" w:hint="default"/>
      </w:rPr>
    </w:lvl>
    <w:lvl w:ilvl="5" w:tplc="04090005" w:tentative="1">
      <w:start w:val="1"/>
      <w:numFmt w:val="bullet"/>
      <w:lvlText w:val=""/>
      <w:lvlJc w:val="left"/>
      <w:pPr>
        <w:ind w:left="5068" w:hanging="360"/>
      </w:pPr>
      <w:rPr>
        <w:rFonts w:ascii="Wingdings" w:hAnsi="Wingdings" w:hint="default"/>
      </w:rPr>
    </w:lvl>
    <w:lvl w:ilvl="6" w:tplc="04090001" w:tentative="1">
      <w:start w:val="1"/>
      <w:numFmt w:val="bullet"/>
      <w:lvlText w:val=""/>
      <w:lvlJc w:val="left"/>
      <w:pPr>
        <w:ind w:left="5788" w:hanging="360"/>
      </w:pPr>
      <w:rPr>
        <w:rFonts w:ascii="Symbol" w:hAnsi="Symbol" w:hint="default"/>
      </w:rPr>
    </w:lvl>
    <w:lvl w:ilvl="7" w:tplc="04090003" w:tentative="1">
      <w:start w:val="1"/>
      <w:numFmt w:val="bullet"/>
      <w:lvlText w:val="o"/>
      <w:lvlJc w:val="left"/>
      <w:pPr>
        <w:ind w:left="6508" w:hanging="360"/>
      </w:pPr>
      <w:rPr>
        <w:rFonts w:ascii="Courier New" w:hAnsi="Courier New" w:cs="Courier New" w:hint="default"/>
      </w:rPr>
    </w:lvl>
    <w:lvl w:ilvl="8" w:tplc="04090005" w:tentative="1">
      <w:start w:val="1"/>
      <w:numFmt w:val="bullet"/>
      <w:lvlText w:val=""/>
      <w:lvlJc w:val="left"/>
      <w:pPr>
        <w:ind w:left="7228" w:hanging="360"/>
      </w:pPr>
      <w:rPr>
        <w:rFonts w:ascii="Wingdings" w:hAnsi="Wingdings" w:hint="default"/>
      </w:rPr>
    </w:lvl>
  </w:abstractNum>
  <w:abstractNum w:abstractNumId="12" w15:restartNumberingAfterBreak="0">
    <w:nsid w:val="0E8A7DFB"/>
    <w:multiLevelType w:val="hybridMultilevel"/>
    <w:tmpl w:val="675487DE"/>
    <w:lvl w:ilvl="0" w:tplc="F80A5D08">
      <w:numFmt w:val="bullet"/>
      <w:pStyle w:val="TableBullet8pt"/>
      <w:lvlText w:val="•"/>
      <w:lvlJc w:val="left"/>
      <w:pPr>
        <w:ind w:left="360" w:hanging="360"/>
      </w:pPr>
      <w:rPr>
        <w:rFonts w:ascii="Metric Light" w:hAnsi="Metric Light" w:cs="Times New Roman" w:hint="default"/>
        <w:b w:val="0"/>
        <w:i w:val="0"/>
        <w:color w:val="auto"/>
        <w:spacing w:val="0"/>
        <w:w w:val="100"/>
        <w:kern w:val="20"/>
        <w:position w:val="0"/>
        <w:sz w:val="16"/>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17177A8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1BD32A7D"/>
    <w:multiLevelType w:val="hybridMultilevel"/>
    <w:tmpl w:val="D402FF54"/>
    <w:lvl w:ilvl="0" w:tplc="EF3A2C82">
      <w:start w:val="1"/>
      <w:numFmt w:val="upperRoman"/>
      <w:pStyle w:val="NumberedList-Level3"/>
      <w:lvlText w:val="%1."/>
      <w:lvlJc w:val="right"/>
      <w:pPr>
        <w:tabs>
          <w:tab w:val="num" w:pos="806"/>
        </w:tabs>
        <w:ind w:left="806" w:hanging="187"/>
      </w:pPr>
      <w:rPr>
        <w:rFonts w:hint="default"/>
      </w:rPr>
    </w:lvl>
    <w:lvl w:ilvl="1" w:tplc="04090019" w:tentative="1">
      <w:start w:val="1"/>
      <w:numFmt w:val="lowerLetter"/>
      <w:lvlText w:val="%2."/>
      <w:lvlJc w:val="left"/>
      <w:pPr>
        <w:ind w:left="3780" w:hanging="360"/>
      </w:pPr>
    </w:lvl>
    <w:lvl w:ilvl="2" w:tplc="0409001B" w:tentative="1">
      <w:start w:val="1"/>
      <w:numFmt w:val="lowerRoman"/>
      <w:lvlText w:val="%3."/>
      <w:lvlJc w:val="right"/>
      <w:pPr>
        <w:ind w:left="4500" w:hanging="180"/>
      </w:pPr>
    </w:lvl>
    <w:lvl w:ilvl="3" w:tplc="0409000F" w:tentative="1">
      <w:start w:val="1"/>
      <w:numFmt w:val="decimal"/>
      <w:lvlText w:val="%4."/>
      <w:lvlJc w:val="left"/>
      <w:pPr>
        <w:ind w:left="5220" w:hanging="360"/>
      </w:pPr>
    </w:lvl>
    <w:lvl w:ilvl="4" w:tplc="04090019" w:tentative="1">
      <w:start w:val="1"/>
      <w:numFmt w:val="lowerLetter"/>
      <w:lvlText w:val="%5."/>
      <w:lvlJc w:val="left"/>
      <w:pPr>
        <w:ind w:left="5940" w:hanging="360"/>
      </w:pPr>
    </w:lvl>
    <w:lvl w:ilvl="5" w:tplc="0409001B" w:tentative="1">
      <w:start w:val="1"/>
      <w:numFmt w:val="lowerRoman"/>
      <w:lvlText w:val="%6."/>
      <w:lvlJc w:val="right"/>
      <w:pPr>
        <w:ind w:left="6660" w:hanging="180"/>
      </w:pPr>
    </w:lvl>
    <w:lvl w:ilvl="6" w:tplc="0409000F" w:tentative="1">
      <w:start w:val="1"/>
      <w:numFmt w:val="decimal"/>
      <w:lvlText w:val="%7."/>
      <w:lvlJc w:val="left"/>
      <w:pPr>
        <w:ind w:left="7380" w:hanging="360"/>
      </w:pPr>
    </w:lvl>
    <w:lvl w:ilvl="7" w:tplc="04090019" w:tentative="1">
      <w:start w:val="1"/>
      <w:numFmt w:val="lowerLetter"/>
      <w:lvlText w:val="%8."/>
      <w:lvlJc w:val="left"/>
      <w:pPr>
        <w:ind w:left="8100" w:hanging="360"/>
      </w:pPr>
    </w:lvl>
    <w:lvl w:ilvl="8" w:tplc="0409001B" w:tentative="1">
      <w:start w:val="1"/>
      <w:numFmt w:val="lowerRoman"/>
      <w:lvlText w:val="%9."/>
      <w:lvlJc w:val="right"/>
      <w:pPr>
        <w:ind w:left="8820" w:hanging="180"/>
      </w:pPr>
    </w:lvl>
  </w:abstractNum>
  <w:abstractNum w:abstractNumId="15" w15:restartNumberingAfterBreak="0">
    <w:nsid w:val="24AC206B"/>
    <w:multiLevelType w:val="hybridMultilevel"/>
    <w:tmpl w:val="D402F3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825414E"/>
    <w:multiLevelType w:val="hybridMultilevel"/>
    <w:tmpl w:val="AE20932A"/>
    <w:lvl w:ilvl="0" w:tplc="7AF0DB3A">
      <w:start w:val="1"/>
      <w:numFmt w:val="upperLetter"/>
      <w:lvlText w:val="%1."/>
      <w:lvlJc w:val="left"/>
      <w:pPr>
        <w:ind w:left="1080" w:hanging="360"/>
      </w:pPr>
      <w:rPr>
        <w:rFonts w:hint="default"/>
        <w:sz w:val="18"/>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3CC756EF"/>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8" w15:restartNumberingAfterBreak="0">
    <w:nsid w:val="3CCC2673"/>
    <w:multiLevelType w:val="hybridMultilevel"/>
    <w:tmpl w:val="B678D280"/>
    <w:lvl w:ilvl="0" w:tplc="AE964490">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DD97A51"/>
    <w:multiLevelType w:val="hybridMultilevel"/>
    <w:tmpl w:val="A6DCE5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FB71F60"/>
    <w:multiLevelType w:val="multilevel"/>
    <w:tmpl w:val="1426574A"/>
    <w:lvl w:ilvl="0">
      <w:start w:val="1"/>
      <w:numFmt w:val="bullet"/>
      <w:pStyle w:val="BulletLevel1"/>
      <w:lvlText w:val="•"/>
      <w:lvlJc w:val="left"/>
      <w:pPr>
        <w:ind w:left="187" w:hanging="187"/>
      </w:pPr>
      <w:rPr>
        <w:rFonts w:ascii="Metric Light" w:hAnsi="Metric Light" w:hint="default"/>
        <w:b w:val="0"/>
        <w:i w:val="0"/>
        <w:color w:val="auto"/>
        <w:spacing w:val="0"/>
        <w:w w:val="100"/>
        <w:kern w:val="20"/>
        <w:position w:val="0"/>
        <w:sz w:val="20"/>
      </w:rPr>
    </w:lvl>
    <w:lvl w:ilvl="1">
      <w:start w:val="1"/>
      <w:numFmt w:val="bullet"/>
      <w:lvlText w:val="–"/>
      <w:lvlJc w:val="left"/>
      <w:pPr>
        <w:tabs>
          <w:tab w:val="num" w:pos="374"/>
        </w:tabs>
        <w:ind w:left="374" w:hanging="187"/>
      </w:pPr>
      <w:rPr>
        <w:rFonts w:ascii="HP Simplified Light" w:hAnsi="HP Simplified Light" w:hint="default"/>
      </w:rPr>
    </w:lvl>
    <w:lvl w:ilvl="2">
      <w:start w:val="1"/>
      <w:numFmt w:val="bullet"/>
      <w:lvlText w:val="•"/>
      <w:lvlJc w:val="left"/>
      <w:pPr>
        <w:tabs>
          <w:tab w:val="num" w:pos="562"/>
        </w:tabs>
        <w:ind w:left="562" w:hanging="188"/>
      </w:pPr>
      <w:rPr>
        <w:rFonts w:ascii="HP Simplified" w:hAnsi="HP Simplified" w:hint="default"/>
        <w:color w:val="auto"/>
        <w:sz w:val="16"/>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400240EA"/>
    <w:multiLevelType w:val="hybridMultilevel"/>
    <w:tmpl w:val="36D2957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7252629"/>
    <w:multiLevelType w:val="hybridMultilevel"/>
    <w:tmpl w:val="165651D2"/>
    <w:lvl w:ilvl="0" w:tplc="366E8DCA">
      <w:numFmt w:val="bullet"/>
      <w:lvlText w:val="–"/>
      <w:lvlJc w:val="left"/>
      <w:pPr>
        <w:ind w:left="547" w:hanging="360"/>
      </w:pPr>
      <w:rPr>
        <w:rFonts w:ascii="HP Simplified Light" w:hAnsi="HP Simplified Light" w:hint="default"/>
        <w:b w:val="0"/>
        <w:i w:val="0"/>
        <w:color w:val="auto"/>
        <w:sz w:val="18"/>
      </w:rPr>
    </w:lvl>
    <w:lvl w:ilvl="1" w:tplc="04090003" w:tentative="1">
      <w:start w:val="1"/>
      <w:numFmt w:val="bullet"/>
      <w:lvlText w:val="o"/>
      <w:lvlJc w:val="left"/>
      <w:pPr>
        <w:tabs>
          <w:tab w:val="num" w:pos="3780"/>
        </w:tabs>
        <w:ind w:left="3780" w:hanging="360"/>
      </w:pPr>
      <w:rPr>
        <w:rFonts w:ascii="Courier New" w:hAnsi="Courier New" w:hint="default"/>
      </w:rPr>
    </w:lvl>
    <w:lvl w:ilvl="2" w:tplc="04090005" w:tentative="1">
      <w:start w:val="1"/>
      <w:numFmt w:val="bullet"/>
      <w:lvlText w:val=""/>
      <w:lvlJc w:val="left"/>
      <w:pPr>
        <w:tabs>
          <w:tab w:val="num" w:pos="4500"/>
        </w:tabs>
        <w:ind w:left="4500" w:hanging="360"/>
      </w:pPr>
      <w:rPr>
        <w:rFonts w:ascii="Wingdings" w:hAnsi="Wingdings" w:hint="default"/>
      </w:rPr>
    </w:lvl>
    <w:lvl w:ilvl="3" w:tplc="A43400CE">
      <w:start w:val="1"/>
      <w:numFmt w:val="bullet"/>
      <w:lvlText w:val=""/>
      <w:lvlJc w:val="left"/>
      <w:pPr>
        <w:tabs>
          <w:tab w:val="num" w:pos="5220"/>
        </w:tabs>
        <w:ind w:left="5220" w:hanging="360"/>
      </w:pPr>
      <w:rPr>
        <w:rFonts w:ascii="Symbol" w:hAnsi="Symbol" w:hint="default"/>
      </w:rPr>
    </w:lvl>
    <w:lvl w:ilvl="4" w:tplc="04090003" w:tentative="1">
      <w:start w:val="1"/>
      <w:numFmt w:val="bullet"/>
      <w:lvlText w:val="o"/>
      <w:lvlJc w:val="left"/>
      <w:pPr>
        <w:tabs>
          <w:tab w:val="num" w:pos="5940"/>
        </w:tabs>
        <w:ind w:left="5940" w:hanging="360"/>
      </w:pPr>
      <w:rPr>
        <w:rFonts w:ascii="Courier New" w:hAnsi="Courier New" w:hint="default"/>
      </w:rPr>
    </w:lvl>
    <w:lvl w:ilvl="5" w:tplc="04090005" w:tentative="1">
      <w:start w:val="1"/>
      <w:numFmt w:val="bullet"/>
      <w:lvlText w:val=""/>
      <w:lvlJc w:val="left"/>
      <w:pPr>
        <w:tabs>
          <w:tab w:val="num" w:pos="6660"/>
        </w:tabs>
        <w:ind w:left="6660" w:hanging="360"/>
      </w:pPr>
      <w:rPr>
        <w:rFonts w:ascii="Wingdings" w:hAnsi="Wingdings" w:hint="default"/>
      </w:rPr>
    </w:lvl>
    <w:lvl w:ilvl="6" w:tplc="04090001" w:tentative="1">
      <w:start w:val="1"/>
      <w:numFmt w:val="bullet"/>
      <w:lvlText w:val=""/>
      <w:lvlJc w:val="left"/>
      <w:pPr>
        <w:tabs>
          <w:tab w:val="num" w:pos="7380"/>
        </w:tabs>
        <w:ind w:left="7380" w:hanging="360"/>
      </w:pPr>
      <w:rPr>
        <w:rFonts w:ascii="Symbol" w:hAnsi="Symbol" w:hint="default"/>
      </w:rPr>
    </w:lvl>
    <w:lvl w:ilvl="7" w:tplc="04090003" w:tentative="1">
      <w:start w:val="1"/>
      <w:numFmt w:val="bullet"/>
      <w:lvlText w:val="o"/>
      <w:lvlJc w:val="left"/>
      <w:pPr>
        <w:tabs>
          <w:tab w:val="num" w:pos="8100"/>
        </w:tabs>
        <w:ind w:left="8100" w:hanging="360"/>
      </w:pPr>
      <w:rPr>
        <w:rFonts w:ascii="Courier New" w:hAnsi="Courier New" w:hint="default"/>
      </w:rPr>
    </w:lvl>
    <w:lvl w:ilvl="8" w:tplc="04090005" w:tentative="1">
      <w:start w:val="1"/>
      <w:numFmt w:val="bullet"/>
      <w:lvlText w:val=""/>
      <w:lvlJc w:val="left"/>
      <w:pPr>
        <w:tabs>
          <w:tab w:val="num" w:pos="8820"/>
        </w:tabs>
        <w:ind w:left="8820" w:hanging="360"/>
      </w:pPr>
      <w:rPr>
        <w:rFonts w:ascii="Wingdings" w:hAnsi="Wingdings" w:hint="default"/>
      </w:rPr>
    </w:lvl>
  </w:abstractNum>
  <w:abstractNum w:abstractNumId="23" w15:restartNumberingAfterBreak="0">
    <w:nsid w:val="48CA42DE"/>
    <w:multiLevelType w:val="hybridMultilevel"/>
    <w:tmpl w:val="EBB66A5C"/>
    <w:lvl w:ilvl="0" w:tplc="AFCCD8B6">
      <w:numFmt w:val="bullet"/>
      <w:lvlText w:val="•"/>
      <w:lvlJc w:val="left"/>
      <w:pPr>
        <w:ind w:left="720" w:hanging="360"/>
      </w:pPr>
      <w:rPr>
        <w:rFonts w:ascii="HP Simplified" w:hAnsi="HP Simplified" w:cs="Times New Roman" w:hint="default"/>
        <w:b w:val="0"/>
        <w:i w:val="0"/>
        <w:spacing w:val="0"/>
        <w:w w:val="100"/>
        <w:kern w:val="20"/>
        <w:position w:val="0"/>
        <w:sz w:val="1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AEB696C"/>
    <w:multiLevelType w:val="hybridMultilevel"/>
    <w:tmpl w:val="1DB2AD78"/>
    <w:lvl w:ilvl="0" w:tplc="7388BF14">
      <w:start w:val="1"/>
      <w:numFmt w:val="lowerLetter"/>
      <w:pStyle w:val="NumberedList-Level2"/>
      <w:lvlText w:val="%1."/>
      <w:lvlJc w:val="left"/>
      <w:pPr>
        <w:tabs>
          <w:tab w:val="num" w:pos="547"/>
        </w:tabs>
        <w:ind w:left="547" w:hanging="288"/>
      </w:pPr>
      <w:rPr>
        <w:rFonts w:hint="default"/>
      </w:rPr>
    </w:lvl>
    <w:lvl w:ilvl="1" w:tplc="04090019" w:tentative="1">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4C121DC8"/>
    <w:multiLevelType w:val="multilevel"/>
    <w:tmpl w:val="0409001F"/>
    <w:lvl w:ilvl="0">
      <w:start w:val="1"/>
      <w:numFmt w:val="decimal"/>
      <w:lvlText w:val="%1."/>
      <w:lvlJc w:val="left"/>
      <w:pPr>
        <w:tabs>
          <w:tab w:val="num" w:pos="360"/>
        </w:tabs>
        <w:ind w:left="360" w:hanging="360"/>
      </w:pPr>
    </w:lvl>
    <w:lvl w:ilvl="1">
      <w:start w:val="1"/>
      <w:numFmt w:val="decimal"/>
      <w:lvlText w:val="%1.%2."/>
      <w:lvlJc w:val="left"/>
      <w:pPr>
        <w:tabs>
          <w:tab w:val="num" w:pos="1080"/>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2160"/>
        </w:tabs>
        <w:ind w:left="1728" w:hanging="648"/>
      </w:pPr>
    </w:lvl>
    <w:lvl w:ilvl="4">
      <w:start w:val="1"/>
      <w:numFmt w:val="decimal"/>
      <w:lvlText w:val="%1.%2.%3.%4.%5."/>
      <w:lvlJc w:val="left"/>
      <w:pPr>
        <w:tabs>
          <w:tab w:val="num" w:pos="2880"/>
        </w:tabs>
        <w:ind w:left="2232" w:hanging="792"/>
      </w:pPr>
    </w:lvl>
    <w:lvl w:ilvl="5">
      <w:start w:val="1"/>
      <w:numFmt w:val="decimal"/>
      <w:lvlText w:val="%1.%2.%3.%4.%5.%6."/>
      <w:lvlJc w:val="left"/>
      <w:pPr>
        <w:tabs>
          <w:tab w:val="num" w:pos="3240"/>
        </w:tabs>
        <w:ind w:left="2736" w:hanging="936"/>
      </w:pPr>
    </w:lvl>
    <w:lvl w:ilvl="6">
      <w:start w:val="1"/>
      <w:numFmt w:val="decimal"/>
      <w:lvlText w:val="%1.%2.%3.%4.%5.%6.%7."/>
      <w:lvlJc w:val="left"/>
      <w:pPr>
        <w:tabs>
          <w:tab w:val="num" w:pos="3960"/>
        </w:tabs>
        <w:ind w:left="3240" w:hanging="1080"/>
      </w:pPr>
    </w:lvl>
    <w:lvl w:ilvl="7">
      <w:start w:val="1"/>
      <w:numFmt w:val="decimal"/>
      <w:lvlText w:val="%1.%2.%3.%4.%5.%6.%7.%8."/>
      <w:lvlJc w:val="left"/>
      <w:pPr>
        <w:tabs>
          <w:tab w:val="num" w:pos="4320"/>
        </w:tabs>
        <w:ind w:left="3744" w:hanging="1224"/>
      </w:pPr>
    </w:lvl>
    <w:lvl w:ilvl="8">
      <w:start w:val="1"/>
      <w:numFmt w:val="decimal"/>
      <w:lvlText w:val="%1.%2.%3.%4.%5.%6.%7.%8.%9."/>
      <w:lvlJc w:val="left"/>
      <w:pPr>
        <w:tabs>
          <w:tab w:val="num" w:pos="5040"/>
        </w:tabs>
        <w:ind w:left="4320" w:hanging="1440"/>
      </w:pPr>
    </w:lvl>
  </w:abstractNum>
  <w:abstractNum w:abstractNumId="26" w15:restartNumberingAfterBreak="0">
    <w:nsid w:val="53A10FB5"/>
    <w:multiLevelType w:val="multilevel"/>
    <w:tmpl w:val="1B1435D8"/>
    <w:lvl w:ilvl="0">
      <w:start w:val="1"/>
      <w:numFmt w:val="decimal"/>
      <w:pStyle w:val="NumberedList-Level1"/>
      <w:lvlText w:val="%1."/>
      <w:lvlJc w:val="left"/>
      <w:pPr>
        <w:tabs>
          <w:tab w:val="num" w:pos="259"/>
        </w:tabs>
        <w:ind w:left="259" w:hanging="259"/>
      </w:pPr>
      <w:rPr>
        <w:rFonts w:hint="default"/>
        <w:sz w:val="18"/>
      </w:rPr>
    </w:lvl>
    <w:lvl w:ilvl="1">
      <w:start w:val="1"/>
      <w:numFmt w:val="upperLetter"/>
      <w:lvlText w:val="%2."/>
      <w:lvlJc w:val="left"/>
      <w:pPr>
        <w:tabs>
          <w:tab w:val="num" w:pos="2173"/>
        </w:tabs>
        <w:ind w:left="2533" w:hanging="360"/>
      </w:pPr>
      <w:rPr>
        <w:rFonts w:hint="default"/>
      </w:rPr>
    </w:lvl>
    <w:lvl w:ilvl="2">
      <w:start w:val="1"/>
      <w:numFmt w:val="lowerRoman"/>
      <w:lvlText w:val="%3."/>
      <w:lvlJc w:val="left"/>
      <w:pPr>
        <w:tabs>
          <w:tab w:val="num" w:pos="2893"/>
        </w:tabs>
        <w:ind w:left="2893" w:hanging="360"/>
      </w:pPr>
      <w:rPr>
        <w:rFonts w:hint="default"/>
      </w:rPr>
    </w:lvl>
    <w:lvl w:ilvl="3">
      <w:start w:val="1"/>
      <w:numFmt w:val="decimal"/>
      <w:lvlText w:val="%4."/>
      <w:lvlJc w:val="left"/>
      <w:pPr>
        <w:tabs>
          <w:tab w:val="num" w:pos="4693"/>
        </w:tabs>
        <w:ind w:left="4693" w:hanging="360"/>
      </w:pPr>
      <w:rPr>
        <w:rFonts w:hint="default"/>
      </w:rPr>
    </w:lvl>
    <w:lvl w:ilvl="4">
      <w:start w:val="1"/>
      <w:numFmt w:val="lowerLetter"/>
      <w:lvlText w:val="%5."/>
      <w:lvlJc w:val="left"/>
      <w:pPr>
        <w:tabs>
          <w:tab w:val="num" w:pos="5413"/>
        </w:tabs>
        <w:ind w:left="5413" w:hanging="360"/>
      </w:pPr>
      <w:rPr>
        <w:rFonts w:hint="default"/>
      </w:rPr>
    </w:lvl>
    <w:lvl w:ilvl="5">
      <w:start w:val="1"/>
      <w:numFmt w:val="lowerRoman"/>
      <w:lvlText w:val="%6."/>
      <w:lvlJc w:val="right"/>
      <w:pPr>
        <w:tabs>
          <w:tab w:val="num" w:pos="6133"/>
        </w:tabs>
        <w:ind w:left="6133" w:hanging="180"/>
      </w:pPr>
      <w:rPr>
        <w:rFonts w:hint="default"/>
      </w:rPr>
    </w:lvl>
    <w:lvl w:ilvl="6">
      <w:start w:val="1"/>
      <w:numFmt w:val="decimal"/>
      <w:lvlText w:val="%7."/>
      <w:lvlJc w:val="left"/>
      <w:pPr>
        <w:tabs>
          <w:tab w:val="num" w:pos="6853"/>
        </w:tabs>
        <w:ind w:left="6853" w:hanging="360"/>
      </w:pPr>
      <w:rPr>
        <w:rFonts w:hint="default"/>
      </w:rPr>
    </w:lvl>
    <w:lvl w:ilvl="7">
      <w:start w:val="1"/>
      <w:numFmt w:val="lowerLetter"/>
      <w:lvlText w:val="%8."/>
      <w:lvlJc w:val="left"/>
      <w:pPr>
        <w:tabs>
          <w:tab w:val="num" w:pos="7573"/>
        </w:tabs>
        <w:ind w:left="7573" w:hanging="360"/>
      </w:pPr>
      <w:rPr>
        <w:rFonts w:hint="default"/>
      </w:rPr>
    </w:lvl>
    <w:lvl w:ilvl="8">
      <w:start w:val="1"/>
      <w:numFmt w:val="lowerRoman"/>
      <w:lvlText w:val="%9."/>
      <w:lvlJc w:val="right"/>
      <w:pPr>
        <w:tabs>
          <w:tab w:val="num" w:pos="8293"/>
        </w:tabs>
        <w:ind w:left="8293" w:hanging="180"/>
      </w:pPr>
      <w:rPr>
        <w:rFonts w:hint="default"/>
      </w:rPr>
    </w:lvl>
  </w:abstractNum>
  <w:abstractNum w:abstractNumId="27" w15:restartNumberingAfterBreak="0">
    <w:nsid w:val="5DD802A0"/>
    <w:multiLevelType w:val="hybridMultilevel"/>
    <w:tmpl w:val="A220260C"/>
    <w:lvl w:ilvl="0" w:tplc="04090001">
      <w:start w:val="1"/>
      <w:numFmt w:val="bullet"/>
      <w:lvlText w:val=""/>
      <w:lvlJc w:val="left"/>
      <w:pPr>
        <w:ind w:left="-2966" w:hanging="360"/>
      </w:pPr>
      <w:rPr>
        <w:rFonts w:ascii="Symbol" w:hAnsi="Symbol" w:hint="default"/>
      </w:rPr>
    </w:lvl>
    <w:lvl w:ilvl="1" w:tplc="04090003" w:tentative="1">
      <w:start w:val="1"/>
      <w:numFmt w:val="bullet"/>
      <w:lvlText w:val="o"/>
      <w:lvlJc w:val="left"/>
      <w:pPr>
        <w:ind w:left="-2246" w:hanging="360"/>
      </w:pPr>
      <w:rPr>
        <w:rFonts w:ascii="Courier New" w:hAnsi="Courier New" w:cs="Courier New" w:hint="default"/>
      </w:rPr>
    </w:lvl>
    <w:lvl w:ilvl="2" w:tplc="04090005" w:tentative="1">
      <w:start w:val="1"/>
      <w:numFmt w:val="bullet"/>
      <w:lvlText w:val=""/>
      <w:lvlJc w:val="left"/>
      <w:pPr>
        <w:ind w:left="-1526" w:hanging="360"/>
      </w:pPr>
      <w:rPr>
        <w:rFonts w:ascii="Wingdings" w:hAnsi="Wingdings" w:hint="default"/>
      </w:rPr>
    </w:lvl>
    <w:lvl w:ilvl="3" w:tplc="04090001" w:tentative="1">
      <w:start w:val="1"/>
      <w:numFmt w:val="bullet"/>
      <w:lvlText w:val=""/>
      <w:lvlJc w:val="left"/>
      <w:pPr>
        <w:ind w:left="-806" w:hanging="360"/>
      </w:pPr>
      <w:rPr>
        <w:rFonts w:ascii="Symbol" w:hAnsi="Symbol" w:hint="default"/>
      </w:rPr>
    </w:lvl>
    <w:lvl w:ilvl="4" w:tplc="04090003" w:tentative="1">
      <w:start w:val="1"/>
      <w:numFmt w:val="bullet"/>
      <w:lvlText w:val="o"/>
      <w:lvlJc w:val="left"/>
      <w:pPr>
        <w:ind w:left="-86" w:hanging="360"/>
      </w:pPr>
      <w:rPr>
        <w:rFonts w:ascii="Courier New" w:hAnsi="Courier New" w:cs="Courier New" w:hint="default"/>
      </w:rPr>
    </w:lvl>
    <w:lvl w:ilvl="5" w:tplc="04090005" w:tentative="1">
      <w:start w:val="1"/>
      <w:numFmt w:val="bullet"/>
      <w:lvlText w:val=""/>
      <w:lvlJc w:val="left"/>
      <w:pPr>
        <w:ind w:left="634" w:hanging="360"/>
      </w:pPr>
      <w:rPr>
        <w:rFonts w:ascii="Wingdings" w:hAnsi="Wingdings" w:hint="default"/>
      </w:rPr>
    </w:lvl>
    <w:lvl w:ilvl="6" w:tplc="04090001" w:tentative="1">
      <w:start w:val="1"/>
      <w:numFmt w:val="bullet"/>
      <w:lvlText w:val=""/>
      <w:lvlJc w:val="left"/>
      <w:pPr>
        <w:ind w:left="1354" w:hanging="360"/>
      </w:pPr>
      <w:rPr>
        <w:rFonts w:ascii="Symbol" w:hAnsi="Symbol" w:hint="default"/>
      </w:rPr>
    </w:lvl>
    <w:lvl w:ilvl="7" w:tplc="04090003" w:tentative="1">
      <w:start w:val="1"/>
      <w:numFmt w:val="bullet"/>
      <w:lvlText w:val="o"/>
      <w:lvlJc w:val="left"/>
      <w:pPr>
        <w:ind w:left="2074" w:hanging="360"/>
      </w:pPr>
      <w:rPr>
        <w:rFonts w:ascii="Courier New" w:hAnsi="Courier New" w:cs="Courier New" w:hint="default"/>
      </w:rPr>
    </w:lvl>
    <w:lvl w:ilvl="8" w:tplc="04090005" w:tentative="1">
      <w:start w:val="1"/>
      <w:numFmt w:val="bullet"/>
      <w:lvlText w:val=""/>
      <w:lvlJc w:val="left"/>
      <w:pPr>
        <w:ind w:left="2794" w:hanging="360"/>
      </w:pPr>
      <w:rPr>
        <w:rFonts w:ascii="Wingdings" w:hAnsi="Wingdings" w:hint="default"/>
      </w:rPr>
    </w:lvl>
  </w:abstractNum>
  <w:abstractNum w:abstractNumId="28" w15:restartNumberingAfterBreak="0">
    <w:nsid w:val="67A04507"/>
    <w:multiLevelType w:val="multilevel"/>
    <w:tmpl w:val="04090023"/>
    <w:lvl w:ilvl="0">
      <w:start w:val="1"/>
      <w:numFmt w:val="upperRoman"/>
      <w:lvlText w:val="Article %1."/>
      <w:lvlJc w:val="left"/>
      <w:pPr>
        <w:tabs>
          <w:tab w:val="num" w:pos="1440"/>
        </w:tabs>
        <w:ind w:left="0" w:firstLine="0"/>
      </w:pPr>
    </w:lvl>
    <w:lvl w:ilvl="1">
      <w:start w:val="1"/>
      <w:numFmt w:val="decimalZero"/>
      <w:isLgl/>
      <w:lvlText w:val="Section %1.%2"/>
      <w:lvlJc w:val="left"/>
      <w:pPr>
        <w:tabs>
          <w:tab w:val="num" w:pos="1440"/>
        </w:tabs>
        <w:ind w:left="0" w:firstLine="0"/>
      </w:pPr>
    </w:lvl>
    <w:lvl w:ilvl="2">
      <w:start w:val="1"/>
      <w:numFmt w:val="lowerLetter"/>
      <w:lvlText w:val="(%3)"/>
      <w:lvlJc w:val="left"/>
      <w:pPr>
        <w:tabs>
          <w:tab w:val="num" w:pos="720"/>
        </w:tabs>
        <w:ind w:left="720" w:hanging="432"/>
      </w:pPr>
    </w:lvl>
    <w:lvl w:ilvl="3">
      <w:start w:val="1"/>
      <w:numFmt w:val="lowerRoman"/>
      <w:lvlText w:val="(%4)"/>
      <w:lvlJc w:val="right"/>
      <w:pPr>
        <w:tabs>
          <w:tab w:val="num" w:pos="864"/>
        </w:tabs>
        <w:ind w:left="864" w:hanging="144"/>
      </w:pPr>
    </w:lvl>
    <w:lvl w:ilvl="4">
      <w:start w:val="1"/>
      <w:numFmt w:val="decimal"/>
      <w:lvlText w:val="%5)"/>
      <w:lvlJc w:val="left"/>
      <w:pPr>
        <w:tabs>
          <w:tab w:val="num" w:pos="1008"/>
        </w:tabs>
        <w:ind w:left="1008" w:hanging="432"/>
      </w:pPr>
    </w:lvl>
    <w:lvl w:ilvl="5">
      <w:start w:val="1"/>
      <w:numFmt w:val="lowerLetter"/>
      <w:lvlText w:val="%6)"/>
      <w:lvlJc w:val="left"/>
      <w:pPr>
        <w:tabs>
          <w:tab w:val="num" w:pos="1152"/>
        </w:tabs>
        <w:ind w:left="1152" w:hanging="432"/>
      </w:pPr>
    </w:lvl>
    <w:lvl w:ilvl="6">
      <w:start w:val="1"/>
      <w:numFmt w:val="lowerRoman"/>
      <w:lvlText w:val="%7)"/>
      <w:lvlJc w:val="right"/>
      <w:pPr>
        <w:tabs>
          <w:tab w:val="num" w:pos="1296"/>
        </w:tabs>
        <w:ind w:left="1296" w:hanging="288"/>
      </w:pPr>
    </w:lvl>
    <w:lvl w:ilvl="7">
      <w:start w:val="1"/>
      <w:numFmt w:val="lowerLetter"/>
      <w:lvlText w:val="%8."/>
      <w:lvlJc w:val="left"/>
      <w:pPr>
        <w:tabs>
          <w:tab w:val="num" w:pos="1440"/>
        </w:tabs>
        <w:ind w:left="1440" w:hanging="432"/>
      </w:pPr>
    </w:lvl>
    <w:lvl w:ilvl="8">
      <w:start w:val="1"/>
      <w:numFmt w:val="lowerRoman"/>
      <w:lvlText w:val="%9."/>
      <w:lvlJc w:val="right"/>
      <w:pPr>
        <w:tabs>
          <w:tab w:val="num" w:pos="1584"/>
        </w:tabs>
        <w:ind w:left="1584" w:hanging="144"/>
      </w:pPr>
    </w:lvl>
  </w:abstractNum>
  <w:abstractNum w:abstractNumId="29" w15:restartNumberingAfterBreak="0">
    <w:nsid w:val="6A8A7281"/>
    <w:multiLevelType w:val="hybridMultilevel"/>
    <w:tmpl w:val="2760ECAC"/>
    <w:lvl w:ilvl="0" w:tplc="579A3852">
      <w:numFmt w:val="bullet"/>
      <w:pStyle w:val="TableEndash8pt"/>
      <w:lvlText w:val="–"/>
      <w:lvlJc w:val="left"/>
      <w:pPr>
        <w:ind w:left="562" w:hanging="360"/>
      </w:pPr>
      <w:rPr>
        <w:rFonts w:ascii="HP Simplified Light" w:hAnsi="HP Simplified Light" w:hint="default"/>
        <w:b w:val="0"/>
        <w:i w:val="0"/>
        <w:color w:val="auto"/>
        <w:sz w:val="16"/>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0" w15:restartNumberingAfterBreak="0">
    <w:nsid w:val="6DAD47EF"/>
    <w:multiLevelType w:val="hybridMultilevel"/>
    <w:tmpl w:val="BDA05B44"/>
    <w:lvl w:ilvl="0" w:tplc="04090001">
      <w:start w:val="1"/>
      <w:numFmt w:val="bullet"/>
      <w:lvlText w:val=""/>
      <w:lvlJc w:val="left"/>
      <w:pPr>
        <w:ind w:left="775" w:hanging="360"/>
      </w:pPr>
      <w:rPr>
        <w:rFonts w:ascii="Symbol" w:hAnsi="Symbol" w:hint="default"/>
      </w:rPr>
    </w:lvl>
    <w:lvl w:ilvl="1" w:tplc="04090003" w:tentative="1">
      <w:start w:val="1"/>
      <w:numFmt w:val="bullet"/>
      <w:lvlText w:val="o"/>
      <w:lvlJc w:val="left"/>
      <w:pPr>
        <w:ind w:left="1495" w:hanging="360"/>
      </w:pPr>
      <w:rPr>
        <w:rFonts w:ascii="Courier New" w:hAnsi="Courier New" w:cs="Courier New" w:hint="default"/>
      </w:rPr>
    </w:lvl>
    <w:lvl w:ilvl="2" w:tplc="04090005" w:tentative="1">
      <w:start w:val="1"/>
      <w:numFmt w:val="bullet"/>
      <w:lvlText w:val=""/>
      <w:lvlJc w:val="left"/>
      <w:pPr>
        <w:ind w:left="2215" w:hanging="360"/>
      </w:pPr>
      <w:rPr>
        <w:rFonts w:ascii="Wingdings" w:hAnsi="Wingdings" w:hint="default"/>
      </w:rPr>
    </w:lvl>
    <w:lvl w:ilvl="3" w:tplc="04090001" w:tentative="1">
      <w:start w:val="1"/>
      <w:numFmt w:val="bullet"/>
      <w:lvlText w:val=""/>
      <w:lvlJc w:val="left"/>
      <w:pPr>
        <w:ind w:left="2935" w:hanging="360"/>
      </w:pPr>
      <w:rPr>
        <w:rFonts w:ascii="Symbol" w:hAnsi="Symbol" w:hint="default"/>
      </w:rPr>
    </w:lvl>
    <w:lvl w:ilvl="4" w:tplc="04090003" w:tentative="1">
      <w:start w:val="1"/>
      <w:numFmt w:val="bullet"/>
      <w:lvlText w:val="o"/>
      <w:lvlJc w:val="left"/>
      <w:pPr>
        <w:ind w:left="3655" w:hanging="360"/>
      </w:pPr>
      <w:rPr>
        <w:rFonts w:ascii="Courier New" w:hAnsi="Courier New" w:cs="Courier New" w:hint="default"/>
      </w:rPr>
    </w:lvl>
    <w:lvl w:ilvl="5" w:tplc="04090005" w:tentative="1">
      <w:start w:val="1"/>
      <w:numFmt w:val="bullet"/>
      <w:lvlText w:val=""/>
      <w:lvlJc w:val="left"/>
      <w:pPr>
        <w:ind w:left="4375" w:hanging="360"/>
      </w:pPr>
      <w:rPr>
        <w:rFonts w:ascii="Wingdings" w:hAnsi="Wingdings" w:hint="default"/>
      </w:rPr>
    </w:lvl>
    <w:lvl w:ilvl="6" w:tplc="04090001" w:tentative="1">
      <w:start w:val="1"/>
      <w:numFmt w:val="bullet"/>
      <w:lvlText w:val=""/>
      <w:lvlJc w:val="left"/>
      <w:pPr>
        <w:ind w:left="5095" w:hanging="360"/>
      </w:pPr>
      <w:rPr>
        <w:rFonts w:ascii="Symbol" w:hAnsi="Symbol" w:hint="default"/>
      </w:rPr>
    </w:lvl>
    <w:lvl w:ilvl="7" w:tplc="04090003" w:tentative="1">
      <w:start w:val="1"/>
      <w:numFmt w:val="bullet"/>
      <w:lvlText w:val="o"/>
      <w:lvlJc w:val="left"/>
      <w:pPr>
        <w:ind w:left="5815" w:hanging="360"/>
      </w:pPr>
      <w:rPr>
        <w:rFonts w:ascii="Courier New" w:hAnsi="Courier New" w:cs="Courier New" w:hint="default"/>
      </w:rPr>
    </w:lvl>
    <w:lvl w:ilvl="8" w:tplc="04090005" w:tentative="1">
      <w:start w:val="1"/>
      <w:numFmt w:val="bullet"/>
      <w:lvlText w:val=""/>
      <w:lvlJc w:val="left"/>
      <w:pPr>
        <w:ind w:left="6535" w:hanging="360"/>
      </w:pPr>
      <w:rPr>
        <w:rFonts w:ascii="Wingdings" w:hAnsi="Wingdings" w:hint="default"/>
      </w:rPr>
    </w:lvl>
  </w:abstractNum>
  <w:abstractNum w:abstractNumId="31" w15:restartNumberingAfterBreak="0">
    <w:nsid w:val="6F7701A1"/>
    <w:multiLevelType w:val="multilevel"/>
    <w:tmpl w:val="2D3CE5AE"/>
    <w:lvl w:ilvl="0">
      <w:numFmt w:val="bullet"/>
      <w:lvlText w:val=""/>
      <w:lvlJc w:val="left"/>
      <w:pPr>
        <w:tabs>
          <w:tab w:val="num" w:pos="504"/>
        </w:tabs>
        <w:ind w:left="0" w:firstLine="144"/>
      </w:pPr>
      <w:rPr>
        <w:rFonts w:ascii="Symbol" w:hAnsi="Symbol" w:hint="default"/>
        <w:b w:val="0"/>
        <w:i w:val="0"/>
        <w:color w:val="auto"/>
        <w:sz w:val="14"/>
      </w:rPr>
    </w:lvl>
    <w:lvl w:ilvl="1">
      <w:start w:val="1"/>
      <w:numFmt w:val="bullet"/>
      <w:lvlText w:val="o"/>
      <w:lvlJc w:val="left"/>
      <w:pPr>
        <w:tabs>
          <w:tab w:val="num" w:pos="1440"/>
        </w:tabs>
        <w:ind w:left="1440" w:hanging="360"/>
      </w:pPr>
      <w:rPr>
        <w:rFonts w:ascii="Courier New" w:hAnsi="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32" w15:restartNumberingAfterBreak="0">
    <w:nsid w:val="755871E0"/>
    <w:multiLevelType w:val="hybridMultilevel"/>
    <w:tmpl w:val="057E000E"/>
    <w:lvl w:ilvl="0" w:tplc="826C0BB0">
      <w:start w:val="1"/>
      <w:numFmt w:val="bullet"/>
      <w:lvlText w:val="•"/>
      <w:lvlJc w:val="left"/>
      <w:pPr>
        <w:ind w:left="720" w:hanging="360"/>
      </w:pPr>
      <w:rPr>
        <w:rFonts w:ascii="HP Simplified" w:hAnsi="HP Simplified" w:hint="default"/>
        <w:spacing w:val="0"/>
        <w:w w:val="80"/>
        <w:position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8A944EE"/>
    <w:multiLevelType w:val="hybridMultilevel"/>
    <w:tmpl w:val="22EE4D70"/>
    <w:lvl w:ilvl="0" w:tplc="9772808C">
      <w:start w:val="1"/>
      <w:numFmt w:val="lowerRoman"/>
      <w:lvlText w:val="%1."/>
      <w:lvlJc w:val="left"/>
      <w:pPr>
        <w:ind w:left="108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4" w15:restartNumberingAfterBreak="0">
    <w:nsid w:val="79A33405"/>
    <w:multiLevelType w:val="hybridMultilevel"/>
    <w:tmpl w:val="E19CC408"/>
    <w:lvl w:ilvl="0" w:tplc="9760BF1A">
      <w:start w:val="1"/>
      <w:numFmt w:val="bullet"/>
      <w:pStyle w:val="BulletLevel3"/>
      <w:lvlText w:val=""/>
      <w:lvlJc w:val="left"/>
      <w:pPr>
        <w:ind w:left="1298" w:hanging="360"/>
      </w:pPr>
      <w:rPr>
        <w:rFonts w:ascii="Wingdings" w:hAnsi="Wingdings" w:hint="default"/>
        <w:sz w:val="20"/>
      </w:rPr>
    </w:lvl>
    <w:lvl w:ilvl="1" w:tplc="04090003" w:tentative="1">
      <w:start w:val="1"/>
      <w:numFmt w:val="bullet"/>
      <w:lvlText w:val="o"/>
      <w:lvlJc w:val="left"/>
      <w:pPr>
        <w:ind w:left="2378" w:hanging="360"/>
      </w:pPr>
      <w:rPr>
        <w:rFonts w:ascii="Courier New" w:hAnsi="Courier New" w:cs="Courier New" w:hint="default"/>
      </w:rPr>
    </w:lvl>
    <w:lvl w:ilvl="2" w:tplc="04090005" w:tentative="1">
      <w:start w:val="1"/>
      <w:numFmt w:val="bullet"/>
      <w:lvlText w:val=""/>
      <w:lvlJc w:val="left"/>
      <w:pPr>
        <w:ind w:left="3098" w:hanging="360"/>
      </w:pPr>
      <w:rPr>
        <w:rFonts w:ascii="Wingdings" w:hAnsi="Wingdings" w:hint="default"/>
      </w:rPr>
    </w:lvl>
    <w:lvl w:ilvl="3" w:tplc="04090001" w:tentative="1">
      <w:start w:val="1"/>
      <w:numFmt w:val="bullet"/>
      <w:lvlText w:val=""/>
      <w:lvlJc w:val="left"/>
      <w:pPr>
        <w:ind w:left="3818" w:hanging="360"/>
      </w:pPr>
      <w:rPr>
        <w:rFonts w:ascii="Symbol" w:hAnsi="Symbol" w:hint="default"/>
      </w:rPr>
    </w:lvl>
    <w:lvl w:ilvl="4" w:tplc="04090003" w:tentative="1">
      <w:start w:val="1"/>
      <w:numFmt w:val="bullet"/>
      <w:lvlText w:val="o"/>
      <w:lvlJc w:val="left"/>
      <w:pPr>
        <w:ind w:left="4538" w:hanging="360"/>
      </w:pPr>
      <w:rPr>
        <w:rFonts w:ascii="Courier New" w:hAnsi="Courier New" w:cs="Courier New" w:hint="default"/>
      </w:rPr>
    </w:lvl>
    <w:lvl w:ilvl="5" w:tplc="04090005" w:tentative="1">
      <w:start w:val="1"/>
      <w:numFmt w:val="bullet"/>
      <w:lvlText w:val=""/>
      <w:lvlJc w:val="left"/>
      <w:pPr>
        <w:ind w:left="5258" w:hanging="360"/>
      </w:pPr>
      <w:rPr>
        <w:rFonts w:ascii="Wingdings" w:hAnsi="Wingdings" w:hint="default"/>
      </w:rPr>
    </w:lvl>
    <w:lvl w:ilvl="6" w:tplc="04090001" w:tentative="1">
      <w:start w:val="1"/>
      <w:numFmt w:val="bullet"/>
      <w:lvlText w:val=""/>
      <w:lvlJc w:val="left"/>
      <w:pPr>
        <w:ind w:left="5978" w:hanging="360"/>
      </w:pPr>
      <w:rPr>
        <w:rFonts w:ascii="Symbol" w:hAnsi="Symbol" w:hint="default"/>
      </w:rPr>
    </w:lvl>
    <w:lvl w:ilvl="7" w:tplc="04090003" w:tentative="1">
      <w:start w:val="1"/>
      <w:numFmt w:val="bullet"/>
      <w:lvlText w:val="o"/>
      <w:lvlJc w:val="left"/>
      <w:pPr>
        <w:ind w:left="6698" w:hanging="360"/>
      </w:pPr>
      <w:rPr>
        <w:rFonts w:ascii="Courier New" w:hAnsi="Courier New" w:cs="Courier New" w:hint="default"/>
      </w:rPr>
    </w:lvl>
    <w:lvl w:ilvl="8" w:tplc="04090005" w:tentative="1">
      <w:start w:val="1"/>
      <w:numFmt w:val="bullet"/>
      <w:lvlText w:val=""/>
      <w:lvlJc w:val="left"/>
      <w:pPr>
        <w:ind w:left="7418" w:hanging="360"/>
      </w:pPr>
      <w:rPr>
        <w:rFonts w:ascii="Wingdings" w:hAnsi="Wingdings" w:hint="default"/>
      </w:rPr>
    </w:lvl>
  </w:abstractNum>
  <w:abstractNum w:abstractNumId="35" w15:restartNumberingAfterBreak="0">
    <w:nsid w:val="7CD54BCA"/>
    <w:multiLevelType w:val="hybridMultilevel"/>
    <w:tmpl w:val="A53ED4F6"/>
    <w:lvl w:ilvl="0" w:tplc="04090001">
      <w:start w:val="1"/>
      <w:numFmt w:val="bullet"/>
      <w:lvlText w:val=""/>
      <w:lvlJc w:val="left"/>
      <w:pPr>
        <w:ind w:left="3587" w:hanging="360"/>
      </w:pPr>
      <w:rPr>
        <w:rFonts w:ascii="Symbol" w:hAnsi="Symbol" w:hint="default"/>
      </w:rPr>
    </w:lvl>
    <w:lvl w:ilvl="1" w:tplc="04090003" w:tentative="1">
      <w:start w:val="1"/>
      <w:numFmt w:val="bullet"/>
      <w:lvlText w:val="o"/>
      <w:lvlJc w:val="left"/>
      <w:pPr>
        <w:ind w:left="4307" w:hanging="360"/>
      </w:pPr>
      <w:rPr>
        <w:rFonts w:ascii="Courier New" w:hAnsi="Courier New" w:cs="Courier New" w:hint="default"/>
      </w:rPr>
    </w:lvl>
    <w:lvl w:ilvl="2" w:tplc="04090005" w:tentative="1">
      <w:start w:val="1"/>
      <w:numFmt w:val="bullet"/>
      <w:lvlText w:val=""/>
      <w:lvlJc w:val="left"/>
      <w:pPr>
        <w:ind w:left="5027" w:hanging="360"/>
      </w:pPr>
      <w:rPr>
        <w:rFonts w:ascii="Wingdings" w:hAnsi="Wingdings" w:hint="default"/>
      </w:rPr>
    </w:lvl>
    <w:lvl w:ilvl="3" w:tplc="04090001" w:tentative="1">
      <w:start w:val="1"/>
      <w:numFmt w:val="bullet"/>
      <w:lvlText w:val=""/>
      <w:lvlJc w:val="left"/>
      <w:pPr>
        <w:ind w:left="5747" w:hanging="360"/>
      </w:pPr>
      <w:rPr>
        <w:rFonts w:ascii="Symbol" w:hAnsi="Symbol" w:hint="default"/>
      </w:rPr>
    </w:lvl>
    <w:lvl w:ilvl="4" w:tplc="04090003" w:tentative="1">
      <w:start w:val="1"/>
      <w:numFmt w:val="bullet"/>
      <w:lvlText w:val="o"/>
      <w:lvlJc w:val="left"/>
      <w:pPr>
        <w:ind w:left="6467" w:hanging="360"/>
      </w:pPr>
      <w:rPr>
        <w:rFonts w:ascii="Courier New" w:hAnsi="Courier New" w:cs="Courier New" w:hint="default"/>
      </w:rPr>
    </w:lvl>
    <w:lvl w:ilvl="5" w:tplc="04090005" w:tentative="1">
      <w:start w:val="1"/>
      <w:numFmt w:val="bullet"/>
      <w:lvlText w:val=""/>
      <w:lvlJc w:val="left"/>
      <w:pPr>
        <w:ind w:left="7187" w:hanging="360"/>
      </w:pPr>
      <w:rPr>
        <w:rFonts w:ascii="Wingdings" w:hAnsi="Wingdings" w:hint="default"/>
      </w:rPr>
    </w:lvl>
    <w:lvl w:ilvl="6" w:tplc="04090001" w:tentative="1">
      <w:start w:val="1"/>
      <w:numFmt w:val="bullet"/>
      <w:lvlText w:val=""/>
      <w:lvlJc w:val="left"/>
      <w:pPr>
        <w:ind w:left="7907" w:hanging="360"/>
      </w:pPr>
      <w:rPr>
        <w:rFonts w:ascii="Symbol" w:hAnsi="Symbol" w:hint="default"/>
      </w:rPr>
    </w:lvl>
    <w:lvl w:ilvl="7" w:tplc="04090003" w:tentative="1">
      <w:start w:val="1"/>
      <w:numFmt w:val="bullet"/>
      <w:lvlText w:val="o"/>
      <w:lvlJc w:val="left"/>
      <w:pPr>
        <w:ind w:left="8627" w:hanging="360"/>
      </w:pPr>
      <w:rPr>
        <w:rFonts w:ascii="Courier New" w:hAnsi="Courier New" w:cs="Courier New" w:hint="default"/>
      </w:rPr>
    </w:lvl>
    <w:lvl w:ilvl="8" w:tplc="04090005" w:tentative="1">
      <w:start w:val="1"/>
      <w:numFmt w:val="bullet"/>
      <w:lvlText w:val=""/>
      <w:lvlJc w:val="left"/>
      <w:pPr>
        <w:ind w:left="9347" w:hanging="360"/>
      </w:pPr>
      <w:rPr>
        <w:rFonts w:ascii="Wingdings" w:hAnsi="Wingdings" w:hint="default"/>
      </w:rPr>
    </w:lvl>
  </w:abstractNum>
  <w:num w:numId="1">
    <w:abstractNumId w:val="22"/>
  </w:num>
  <w:num w:numId="2">
    <w:abstractNumId w:val="26"/>
  </w:num>
  <w:num w:numId="3">
    <w:abstractNumId w:val="20"/>
  </w:num>
  <w:num w:numId="4">
    <w:abstractNumId w:val="12"/>
  </w:num>
  <w:num w:numId="5">
    <w:abstractNumId w:val="29"/>
  </w:num>
  <w:num w:numId="6">
    <w:abstractNumId w:val="25"/>
  </w:num>
  <w:num w:numId="7">
    <w:abstractNumId w:val="17"/>
  </w:num>
  <w:num w:numId="8">
    <w:abstractNumId w:val="28"/>
  </w:num>
  <w:num w:numId="9">
    <w:abstractNumId w:val="9"/>
  </w:num>
  <w:num w:numId="10">
    <w:abstractNumId w:val="7"/>
  </w:num>
  <w:num w:numId="11">
    <w:abstractNumId w:val="6"/>
  </w:num>
  <w:num w:numId="12">
    <w:abstractNumId w:val="5"/>
  </w:num>
  <w:num w:numId="13">
    <w:abstractNumId w:val="4"/>
  </w:num>
  <w:num w:numId="14">
    <w:abstractNumId w:val="8"/>
  </w:num>
  <w:num w:numId="15">
    <w:abstractNumId w:val="3"/>
  </w:num>
  <w:num w:numId="16">
    <w:abstractNumId w:val="2"/>
  </w:num>
  <w:num w:numId="17">
    <w:abstractNumId w:val="1"/>
  </w:num>
  <w:num w:numId="18">
    <w:abstractNumId w:val="0"/>
  </w:num>
  <w:num w:numId="19">
    <w:abstractNumId w:val="10"/>
  </w:num>
  <w:num w:numId="20">
    <w:abstractNumId w:val="18"/>
  </w:num>
  <w:num w:numId="21">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31"/>
  </w:num>
  <w:num w:numId="25">
    <w:abstractNumId w:val="27"/>
  </w:num>
  <w:num w:numId="26">
    <w:abstractNumId w:val="23"/>
  </w:num>
  <w:num w:numId="27">
    <w:abstractNumId w:val="35"/>
  </w:num>
  <w:num w:numId="28">
    <w:abstractNumId w:val="32"/>
  </w:num>
  <w:num w:numId="29">
    <w:abstractNumId w:val="16"/>
  </w:num>
  <w:num w:numId="30">
    <w:abstractNumId w:val="33"/>
  </w:num>
  <w:num w:numId="31">
    <w:abstractNumId w:val="13"/>
  </w:num>
  <w:num w:numId="32">
    <w:abstractNumId w:val="24"/>
  </w:num>
  <w:num w:numId="33">
    <w:abstractNumId w:val="14"/>
  </w:num>
  <w:num w:numId="34">
    <w:abstractNumId w:val="14"/>
  </w:num>
  <w:num w:numId="35">
    <w:abstractNumId w:val="34"/>
  </w:num>
  <w:num w:numId="36">
    <w:abstractNumId w:val="11"/>
  </w:num>
  <w:num w:numId="37">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12"/>
  </w:num>
  <w:num w:numId="40">
    <w:abstractNumId w:val="11"/>
    <w:lvlOverride w:ilvl="0">
      <w:startOverride w:val="1"/>
    </w:lvlOverride>
  </w:num>
  <w:num w:numId="41">
    <w:abstractNumId w:val="30"/>
  </w:num>
  <w:num w:numId="42">
    <w:abstractNumId w:val="21"/>
  </w:num>
  <w:num w:numId="43">
    <w:abstractNumId w:val="15"/>
  </w:num>
  <w:num w:numId="44">
    <w:abstractNumId w:val="19"/>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Beha, Thomas">
    <w15:presenceInfo w15:providerId="AD" w15:userId="S-1-5-21-1957994488-842925246-40105171-35521"/>
  </w15:person>
  <w15:person w15:author="Gireesan Mini, Jyothis">
    <w15:presenceInfo w15:providerId="AD" w15:userId="S-1-5-21-1343024091-879983540-725345543-255026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displayBackgroundShape/>
  <w:embedTrueTypeFonts/>
  <w:saveSubsetFonts/>
  <w:hideSpellingErrors/>
  <w:hideGrammaticalErrors/>
  <w:proofState w:spelling="clean" w:grammar="clean"/>
  <w:attachedTemplate r:id="rId1"/>
  <w:stylePaneFormatFilter w:val="3821" w:allStyles="1" w:customStyles="0" w:latentStyles="0" w:stylesInUse="0" w:headingStyles="1" w:numberingStyles="0" w:tableStyles="0" w:directFormattingOnRuns="0" w:directFormattingOnParagraphs="0" w:directFormattingOnNumbering="0" w:directFormattingOnTables="1" w:clearFormatting="1" w:top3HeadingStyles="1" w:visibleStyles="0" w:alternateStyleNames="0"/>
  <w:stylePaneSortMethod w:val="0000"/>
  <w:trackRevisions/>
  <w:defaultTabStop w:val="720"/>
  <w:drawingGridHorizontalSpacing w:val="90"/>
  <w:drawingGridVerticalSpacing w:val="1829"/>
  <w:displayHorizontalDrawingGridEvery w:val="2"/>
  <w:noPunctuationKerning/>
  <w:characterSpacingControl w:val="doNotCompress"/>
  <w:hdrShapeDefaults>
    <o:shapedefaults v:ext="edit" spidmax="2049" style="mso-position-horizontal-relative:page;mso-position-vertical-relative:page" fill="f" fillcolor="white">
      <v:fill color="white" on="f"/>
    </o:shapedefaults>
  </w:hdrShapeDefaults>
  <w:footnotePr>
    <w:footnote w:id="-1"/>
    <w:footnote w:id="0"/>
    <w:footnote w:id="1"/>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41AD1"/>
    <w:rsid w:val="00000801"/>
    <w:rsid w:val="000009A0"/>
    <w:rsid w:val="00000AA1"/>
    <w:rsid w:val="00000CD5"/>
    <w:rsid w:val="00000F5E"/>
    <w:rsid w:val="00001924"/>
    <w:rsid w:val="000019A8"/>
    <w:rsid w:val="00002B7B"/>
    <w:rsid w:val="00002E36"/>
    <w:rsid w:val="00003C83"/>
    <w:rsid w:val="00006885"/>
    <w:rsid w:val="000101A8"/>
    <w:rsid w:val="0001026E"/>
    <w:rsid w:val="00010CB3"/>
    <w:rsid w:val="00011714"/>
    <w:rsid w:val="00012748"/>
    <w:rsid w:val="00012F28"/>
    <w:rsid w:val="0001368B"/>
    <w:rsid w:val="00014208"/>
    <w:rsid w:val="00015EF5"/>
    <w:rsid w:val="0001689B"/>
    <w:rsid w:val="00016FEB"/>
    <w:rsid w:val="00017D27"/>
    <w:rsid w:val="00017E34"/>
    <w:rsid w:val="000204E4"/>
    <w:rsid w:val="00021114"/>
    <w:rsid w:val="00021399"/>
    <w:rsid w:val="0002155D"/>
    <w:rsid w:val="00021623"/>
    <w:rsid w:val="00021665"/>
    <w:rsid w:val="000220ED"/>
    <w:rsid w:val="00022170"/>
    <w:rsid w:val="00022B19"/>
    <w:rsid w:val="0002325F"/>
    <w:rsid w:val="000246CF"/>
    <w:rsid w:val="00024F72"/>
    <w:rsid w:val="00025A25"/>
    <w:rsid w:val="00026767"/>
    <w:rsid w:val="00026B02"/>
    <w:rsid w:val="000273A2"/>
    <w:rsid w:val="000273E8"/>
    <w:rsid w:val="00027C79"/>
    <w:rsid w:val="00027F04"/>
    <w:rsid w:val="000301D9"/>
    <w:rsid w:val="00030E13"/>
    <w:rsid w:val="00030F77"/>
    <w:rsid w:val="00033E37"/>
    <w:rsid w:val="00033F4A"/>
    <w:rsid w:val="000342C4"/>
    <w:rsid w:val="00034630"/>
    <w:rsid w:val="00035210"/>
    <w:rsid w:val="00035ECF"/>
    <w:rsid w:val="00036BFD"/>
    <w:rsid w:val="00037FC8"/>
    <w:rsid w:val="00040CA5"/>
    <w:rsid w:val="00040D81"/>
    <w:rsid w:val="00040F57"/>
    <w:rsid w:val="00041069"/>
    <w:rsid w:val="00041A1C"/>
    <w:rsid w:val="00041B38"/>
    <w:rsid w:val="00041DA4"/>
    <w:rsid w:val="000421A1"/>
    <w:rsid w:val="000421BA"/>
    <w:rsid w:val="00042EC5"/>
    <w:rsid w:val="0004331B"/>
    <w:rsid w:val="000437D2"/>
    <w:rsid w:val="0004466F"/>
    <w:rsid w:val="00044FA4"/>
    <w:rsid w:val="00045200"/>
    <w:rsid w:val="00045494"/>
    <w:rsid w:val="00046502"/>
    <w:rsid w:val="00046B3C"/>
    <w:rsid w:val="00046BE7"/>
    <w:rsid w:val="00047841"/>
    <w:rsid w:val="00047858"/>
    <w:rsid w:val="00047C01"/>
    <w:rsid w:val="00047D3E"/>
    <w:rsid w:val="0005022F"/>
    <w:rsid w:val="000504C8"/>
    <w:rsid w:val="00051DD2"/>
    <w:rsid w:val="000527B2"/>
    <w:rsid w:val="00052ED1"/>
    <w:rsid w:val="00053765"/>
    <w:rsid w:val="00053B10"/>
    <w:rsid w:val="00053FCB"/>
    <w:rsid w:val="00054FFF"/>
    <w:rsid w:val="00055B9E"/>
    <w:rsid w:val="000561A7"/>
    <w:rsid w:val="00056946"/>
    <w:rsid w:val="00056D05"/>
    <w:rsid w:val="000570F2"/>
    <w:rsid w:val="000573B6"/>
    <w:rsid w:val="00057A1C"/>
    <w:rsid w:val="00057DF8"/>
    <w:rsid w:val="0006032E"/>
    <w:rsid w:val="00061502"/>
    <w:rsid w:val="0006191D"/>
    <w:rsid w:val="00061C4E"/>
    <w:rsid w:val="00061DA3"/>
    <w:rsid w:val="00062DDD"/>
    <w:rsid w:val="000630D4"/>
    <w:rsid w:val="0006361C"/>
    <w:rsid w:val="000642C8"/>
    <w:rsid w:val="000651A6"/>
    <w:rsid w:val="000652E5"/>
    <w:rsid w:val="00065A88"/>
    <w:rsid w:val="00066FEA"/>
    <w:rsid w:val="00067000"/>
    <w:rsid w:val="000677A7"/>
    <w:rsid w:val="00070AB9"/>
    <w:rsid w:val="00070D91"/>
    <w:rsid w:val="00071C65"/>
    <w:rsid w:val="0007226F"/>
    <w:rsid w:val="00072908"/>
    <w:rsid w:val="000734E2"/>
    <w:rsid w:val="00073923"/>
    <w:rsid w:val="00074F4F"/>
    <w:rsid w:val="0007521A"/>
    <w:rsid w:val="0007531D"/>
    <w:rsid w:val="000757C4"/>
    <w:rsid w:val="00075847"/>
    <w:rsid w:val="00075D89"/>
    <w:rsid w:val="00076663"/>
    <w:rsid w:val="00077B5B"/>
    <w:rsid w:val="00080100"/>
    <w:rsid w:val="000804C6"/>
    <w:rsid w:val="00081580"/>
    <w:rsid w:val="0008233D"/>
    <w:rsid w:val="00082A6E"/>
    <w:rsid w:val="00083C14"/>
    <w:rsid w:val="00084647"/>
    <w:rsid w:val="000850F4"/>
    <w:rsid w:val="0008580D"/>
    <w:rsid w:val="000866E0"/>
    <w:rsid w:val="00086FE4"/>
    <w:rsid w:val="00090822"/>
    <w:rsid w:val="00091085"/>
    <w:rsid w:val="000910EA"/>
    <w:rsid w:val="000916C3"/>
    <w:rsid w:val="00091D63"/>
    <w:rsid w:val="000934B5"/>
    <w:rsid w:val="0009375A"/>
    <w:rsid w:val="00093A94"/>
    <w:rsid w:val="0009430A"/>
    <w:rsid w:val="00094769"/>
    <w:rsid w:val="000951AF"/>
    <w:rsid w:val="000952BD"/>
    <w:rsid w:val="00095D88"/>
    <w:rsid w:val="00096FC1"/>
    <w:rsid w:val="000977CE"/>
    <w:rsid w:val="00097D9D"/>
    <w:rsid w:val="00097F69"/>
    <w:rsid w:val="000A034E"/>
    <w:rsid w:val="000A0A3E"/>
    <w:rsid w:val="000A1405"/>
    <w:rsid w:val="000A2632"/>
    <w:rsid w:val="000A2EC9"/>
    <w:rsid w:val="000A2F3F"/>
    <w:rsid w:val="000A3A12"/>
    <w:rsid w:val="000A3B00"/>
    <w:rsid w:val="000A3C81"/>
    <w:rsid w:val="000A3D55"/>
    <w:rsid w:val="000A3F6C"/>
    <w:rsid w:val="000A51CA"/>
    <w:rsid w:val="000A51F0"/>
    <w:rsid w:val="000A5567"/>
    <w:rsid w:val="000A5848"/>
    <w:rsid w:val="000A62E2"/>
    <w:rsid w:val="000A64A3"/>
    <w:rsid w:val="000A6EC2"/>
    <w:rsid w:val="000A70A9"/>
    <w:rsid w:val="000A735D"/>
    <w:rsid w:val="000A7789"/>
    <w:rsid w:val="000B0B1B"/>
    <w:rsid w:val="000B0E6A"/>
    <w:rsid w:val="000B19F2"/>
    <w:rsid w:val="000B1C42"/>
    <w:rsid w:val="000B21C5"/>
    <w:rsid w:val="000B24F7"/>
    <w:rsid w:val="000B36C8"/>
    <w:rsid w:val="000B3EB0"/>
    <w:rsid w:val="000B3ED4"/>
    <w:rsid w:val="000B3EFB"/>
    <w:rsid w:val="000B5CC1"/>
    <w:rsid w:val="000B5E6B"/>
    <w:rsid w:val="000B62BD"/>
    <w:rsid w:val="000B6BF2"/>
    <w:rsid w:val="000B79F6"/>
    <w:rsid w:val="000B7BE5"/>
    <w:rsid w:val="000B7E8C"/>
    <w:rsid w:val="000C002E"/>
    <w:rsid w:val="000C0423"/>
    <w:rsid w:val="000C04E0"/>
    <w:rsid w:val="000C04E5"/>
    <w:rsid w:val="000C1054"/>
    <w:rsid w:val="000C15E2"/>
    <w:rsid w:val="000C22C4"/>
    <w:rsid w:val="000C24D2"/>
    <w:rsid w:val="000C33A1"/>
    <w:rsid w:val="000C3C35"/>
    <w:rsid w:val="000C443E"/>
    <w:rsid w:val="000C48ED"/>
    <w:rsid w:val="000C4C80"/>
    <w:rsid w:val="000C54B9"/>
    <w:rsid w:val="000C5A4A"/>
    <w:rsid w:val="000C5B77"/>
    <w:rsid w:val="000C66B3"/>
    <w:rsid w:val="000C698D"/>
    <w:rsid w:val="000C778A"/>
    <w:rsid w:val="000D0DC4"/>
    <w:rsid w:val="000D2162"/>
    <w:rsid w:val="000D289F"/>
    <w:rsid w:val="000D296A"/>
    <w:rsid w:val="000D3424"/>
    <w:rsid w:val="000D3458"/>
    <w:rsid w:val="000D4200"/>
    <w:rsid w:val="000D461A"/>
    <w:rsid w:val="000D4944"/>
    <w:rsid w:val="000D5CAE"/>
    <w:rsid w:val="000D5EB2"/>
    <w:rsid w:val="000D6140"/>
    <w:rsid w:val="000D6650"/>
    <w:rsid w:val="000D74B7"/>
    <w:rsid w:val="000D7888"/>
    <w:rsid w:val="000E0CFA"/>
    <w:rsid w:val="000E0EE7"/>
    <w:rsid w:val="000E1B0A"/>
    <w:rsid w:val="000E2BAC"/>
    <w:rsid w:val="000E3BFA"/>
    <w:rsid w:val="000E3DF2"/>
    <w:rsid w:val="000E442E"/>
    <w:rsid w:val="000E45F7"/>
    <w:rsid w:val="000E4EA9"/>
    <w:rsid w:val="000E5186"/>
    <w:rsid w:val="000E51A3"/>
    <w:rsid w:val="000E5251"/>
    <w:rsid w:val="000E5331"/>
    <w:rsid w:val="000E6A61"/>
    <w:rsid w:val="000F091C"/>
    <w:rsid w:val="000F0B5D"/>
    <w:rsid w:val="000F0DD0"/>
    <w:rsid w:val="000F1379"/>
    <w:rsid w:val="000F178A"/>
    <w:rsid w:val="000F1A36"/>
    <w:rsid w:val="000F1D34"/>
    <w:rsid w:val="000F1DB9"/>
    <w:rsid w:val="000F2C7C"/>
    <w:rsid w:val="000F3F28"/>
    <w:rsid w:val="000F400F"/>
    <w:rsid w:val="000F483F"/>
    <w:rsid w:val="000F5D99"/>
    <w:rsid w:val="000F5FF7"/>
    <w:rsid w:val="000F67DA"/>
    <w:rsid w:val="000F6F83"/>
    <w:rsid w:val="000F7174"/>
    <w:rsid w:val="000F7FBF"/>
    <w:rsid w:val="0010063E"/>
    <w:rsid w:val="001006EA"/>
    <w:rsid w:val="00100803"/>
    <w:rsid w:val="00101560"/>
    <w:rsid w:val="00101A25"/>
    <w:rsid w:val="00101B99"/>
    <w:rsid w:val="00103E16"/>
    <w:rsid w:val="00104C26"/>
    <w:rsid w:val="00104E3D"/>
    <w:rsid w:val="00105591"/>
    <w:rsid w:val="0010655D"/>
    <w:rsid w:val="001066F2"/>
    <w:rsid w:val="00106891"/>
    <w:rsid w:val="0010778E"/>
    <w:rsid w:val="00110102"/>
    <w:rsid w:val="0011043F"/>
    <w:rsid w:val="00110968"/>
    <w:rsid w:val="0011206F"/>
    <w:rsid w:val="001125D1"/>
    <w:rsid w:val="00112732"/>
    <w:rsid w:val="00112EDA"/>
    <w:rsid w:val="001132C9"/>
    <w:rsid w:val="00113A57"/>
    <w:rsid w:val="00113AE5"/>
    <w:rsid w:val="00113DE9"/>
    <w:rsid w:val="001140BE"/>
    <w:rsid w:val="00114996"/>
    <w:rsid w:val="00114AA7"/>
    <w:rsid w:val="00114B9B"/>
    <w:rsid w:val="00115040"/>
    <w:rsid w:val="00115398"/>
    <w:rsid w:val="001153C7"/>
    <w:rsid w:val="00117107"/>
    <w:rsid w:val="0011738F"/>
    <w:rsid w:val="001173F9"/>
    <w:rsid w:val="0011796D"/>
    <w:rsid w:val="00120734"/>
    <w:rsid w:val="00120763"/>
    <w:rsid w:val="0012171C"/>
    <w:rsid w:val="00121C7B"/>
    <w:rsid w:val="00122006"/>
    <w:rsid w:val="00122120"/>
    <w:rsid w:val="0012247A"/>
    <w:rsid w:val="00122935"/>
    <w:rsid w:val="00122B6C"/>
    <w:rsid w:val="001231D1"/>
    <w:rsid w:val="00123A1C"/>
    <w:rsid w:val="00123D93"/>
    <w:rsid w:val="0012432A"/>
    <w:rsid w:val="00124EBB"/>
    <w:rsid w:val="00125829"/>
    <w:rsid w:val="0012679A"/>
    <w:rsid w:val="00126DF8"/>
    <w:rsid w:val="00126E76"/>
    <w:rsid w:val="00127542"/>
    <w:rsid w:val="00130786"/>
    <w:rsid w:val="00130840"/>
    <w:rsid w:val="00130A8A"/>
    <w:rsid w:val="00131DFE"/>
    <w:rsid w:val="0013208E"/>
    <w:rsid w:val="00132EC4"/>
    <w:rsid w:val="0013367A"/>
    <w:rsid w:val="00133C99"/>
    <w:rsid w:val="00134426"/>
    <w:rsid w:val="00134EC5"/>
    <w:rsid w:val="001354EE"/>
    <w:rsid w:val="00135517"/>
    <w:rsid w:val="00136505"/>
    <w:rsid w:val="00136EC8"/>
    <w:rsid w:val="00137772"/>
    <w:rsid w:val="00140843"/>
    <w:rsid w:val="001408DA"/>
    <w:rsid w:val="00141E87"/>
    <w:rsid w:val="001425DA"/>
    <w:rsid w:val="0014361C"/>
    <w:rsid w:val="001439DF"/>
    <w:rsid w:val="00144630"/>
    <w:rsid w:val="0014488A"/>
    <w:rsid w:val="00145373"/>
    <w:rsid w:val="00145487"/>
    <w:rsid w:val="00147049"/>
    <w:rsid w:val="001472D2"/>
    <w:rsid w:val="001506D3"/>
    <w:rsid w:val="00151F9C"/>
    <w:rsid w:val="001523C2"/>
    <w:rsid w:val="0015242C"/>
    <w:rsid w:val="00153141"/>
    <w:rsid w:val="001534E1"/>
    <w:rsid w:val="00153CC1"/>
    <w:rsid w:val="00154417"/>
    <w:rsid w:val="0015492F"/>
    <w:rsid w:val="001552AA"/>
    <w:rsid w:val="00155830"/>
    <w:rsid w:val="00155D0B"/>
    <w:rsid w:val="00155FA8"/>
    <w:rsid w:val="00156179"/>
    <w:rsid w:val="00156B87"/>
    <w:rsid w:val="00160139"/>
    <w:rsid w:val="00160326"/>
    <w:rsid w:val="00161464"/>
    <w:rsid w:val="001614D5"/>
    <w:rsid w:val="00162FA7"/>
    <w:rsid w:val="00163C6D"/>
    <w:rsid w:val="00164541"/>
    <w:rsid w:val="00165934"/>
    <w:rsid w:val="00165E53"/>
    <w:rsid w:val="0016657A"/>
    <w:rsid w:val="00167CB7"/>
    <w:rsid w:val="00167EC2"/>
    <w:rsid w:val="00170CE8"/>
    <w:rsid w:val="00170F69"/>
    <w:rsid w:val="00170F8E"/>
    <w:rsid w:val="0017103F"/>
    <w:rsid w:val="0017139E"/>
    <w:rsid w:val="001722B1"/>
    <w:rsid w:val="001737E7"/>
    <w:rsid w:val="00174BD9"/>
    <w:rsid w:val="00174D0A"/>
    <w:rsid w:val="00175FE1"/>
    <w:rsid w:val="00176EB1"/>
    <w:rsid w:val="001774BC"/>
    <w:rsid w:val="001778A5"/>
    <w:rsid w:val="00180387"/>
    <w:rsid w:val="001803AB"/>
    <w:rsid w:val="00180574"/>
    <w:rsid w:val="001808BA"/>
    <w:rsid w:val="00180B3C"/>
    <w:rsid w:val="00180CC2"/>
    <w:rsid w:val="0018107B"/>
    <w:rsid w:val="00181297"/>
    <w:rsid w:val="00182402"/>
    <w:rsid w:val="0018256B"/>
    <w:rsid w:val="00182907"/>
    <w:rsid w:val="0018307A"/>
    <w:rsid w:val="00185A3D"/>
    <w:rsid w:val="00185B1C"/>
    <w:rsid w:val="00185E6F"/>
    <w:rsid w:val="00186BCA"/>
    <w:rsid w:val="00187A84"/>
    <w:rsid w:val="00187EFF"/>
    <w:rsid w:val="001902EB"/>
    <w:rsid w:val="0019088A"/>
    <w:rsid w:val="00190BCC"/>
    <w:rsid w:val="00190DD0"/>
    <w:rsid w:val="00191BEE"/>
    <w:rsid w:val="00192E55"/>
    <w:rsid w:val="00193432"/>
    <w:rsid w:val="00194042"/>
    <w:rsid w:val="00195A25"/>
    <w:rsid w:val="00195A69"/>
    <w:rsid w:val="001965C4"/>
    <w:rsid w:val="00196813"/>
    <w:rsid w:val="0019722B"/>
    <w:rsid w:val="001974F1"/>
    <w:rsid w:val="00197637"/>
    <w:rsid w:val="0019766C"/>
    <w:rsid w:val="00197DD8"/>
    <w:rsid w:val="001A059B"/>
    <w:rsid w:val="001A119B"/>
    <w:rsid w:val="001A12C3"/>
    <w:rsid w:val="001A1F89"/>
    <w:rsid w:val="001A2404"/>
    <w:rsid w:val="001A2F09"/>
    <w:rsid w:val="001A41AA"/>
    <w:rsid w:val="001A5299"/>
    <w:rsid w:val="001A531A"/>
    <w:rsid w:val="001A665D"/>
    <w:rsid w:val="001A679B"/>
    <w:rsid w:val="001A6BF4"/>
    <w:rsid w:val="001A7686"/>
    <w:rsid w:val="001A7852"/>
    <w:rsid w:val="001A79D8"/>
    <w:rsid w:val="001A7E42"/>
    <w:rsid w:val="001A7E65"/>
    <w:rsid w:val="001B06C4"/>
    <w:rsid w:val="001B0757"/>
    <w:rsid w:val="001B0C51"/>
    <w:rsid w:val="001B0F78"/>
    <w:rsid w:val="001B1076"/>
    <w:rsid w:val="001B2153"/>
    <w:rsid w:val="001B2609"/>
    <w:rsid w:val="001B3C47"/>
    <w:rsid w:val="001B4A1E"/>
    <w:rsid w:val="001B4B29"/>
    <w:rsid w:val="001B5014"/>
    <w:rsid w:val="001B552A"/>
    <w:rsid w:val="001B5E92"/>
    <w:rsid w:val="001B5FAF"/>
    <w:rsid w:val="001B6116"/>
    <w:rsid w:val="001B6213"/>
    <w:rsid w:val="001B63F0"/>
    <w:rsid w:val="001B726F"/>
    <w:rsid w:val="001B729F"/>
    <w:rsid w:val="001B7EAE"/>
    <w:rsid w:val="001C0224"/>
    <w:rsid w:val="001C03C5"/>
    <w:rsid w:val="001C0FCE"/>
    <w:rsid w:val="001C103C"/>
    <w:rsid w:val="001C11F4"/>
    <w:rsid w:val="001C1943"/>
    <w:rsid w:val="001C1C82"/>
    <w:rsid w:val="001C333D"/>
    <w:rsid w:val="001C419E"/>
    <w:rsid w:val="001C4B3A"/>
    <w:rsid w:val="001C4BE8"/>
    <w:rsid w:val="001D0079"/>
    <w:rsid w:val="001D03C4"/>
    <w:rsid w:val="001D1B62"/>
    <w:rsid w:val="001D1EDA"/>
    <w:rsid w:val="001D25A4"/>
    <w:rsid w:val="001D25C0"/>
    <w:rsid w:val="001D3C6C"/>
    <w:rsid w:val="001D531A"/>
    <w:rsid w:val="001D544B"/>
    <w:rsid w:val="001D5B84"/>
    <w:rsid w:val="001D6453"/>
    <w:rsid w:val="001D6675"/>
    <w:rsid w:val="001D71D6"/>
    <w:rsid w:val="001D74D0"/>
    <w:rsid w:val="001D7EAF"/>
    <w:rsid w:val="001E002D"/>
    <w:rsid w:val="001E04BF"/>
    <w:rsid w:val="001E0724"/>
    <w:rsid w:val="001E072A"/>
    <w:rsid w:val="001E0902"/>
    <w:rsid w:val="001E1D10"/>
    <w:rsid w:val="001E1FE2"/>
    <w:rsid w:val="001E24DC"/>
    <w:rsid w:val="001E2C1F"/>
    <w:rsid w:val="001E3707"/>
    <w:rsid w:val="001E3C4A"/>
    <w:rsid w:val="001E3CCD"/>
    <w:rsid w:val="001E4709"/>
    <w:rsid w:val="001E49E1"/>
    <w:rsid w:val="001E6108"/>
    <w:rsid w:val="001E6189"/>
    <w:rsid w:val="001E6203"/>
    <w:rsid w:val="001E70B9"/>
    <w:rsid w:val="001E792B"/>
    <w:rsid w:val="001E7FA5"/>
    <w:rsid w:val="001F129C"/>
    <w:rsid w:val="001F1839"/>
    <w:rsid w:val="001F1E24"/>
    <w:rsid w:val="001F1ED8"/>
    <w:rsid w:val="001F23E5"/>
    <w:rsid w:val="001F328C"/>
    <w:rsid w:val="001F3628"/>
    <w:rsid w:val="001F3C57"/>
    <w:rsid w:val="001F42E2"/>
    <w:rsid w:val="001F4A28"/>
    <w:rsid w:val="001F6F07"/>
    <w:rsid w:val="001F6FA4"/>
    <w:rsid w:val="001F70B7"/>
    <w:rsid w:val="001F7381"/>
    <w:rsid w:val="001F73CC"/>
    <w:rsid w:val="0020123C"/>
    <w:rsid w:val="00201522"/>
    <w:rsid w:val="002015DA"/>
    <w:rsid w:val="00201D66"/>
    <w:rsid w:val="00203CB7"/>
    <w:rsid w:val="00204668"/>
    <w:rsid w:val="00204DF4"/>
    <w:rsid w:val="00205318"/>
    <w:rsid w:val="00207D4B"/>
    <w:rsid w:val="002102CE"/>
    <w:rsid w:val="00211031"/>
    <w:rsid w:val="002113A1"/>
    <w:rsid w:val="00211FEB"/>
    <w:rsid w:val="0021251D"/>
    <w:rsid w:val="00212534"/>
    <w:rsid w:val="00213640"/>
    <w:rsid w:val="00214650"/>
    <w:rsid w:val="002148E4"/>
    <w:rsid w:val="00215732"/>
    <w:rsid w:val="00215F5A"/>
    <w:rsid w:val="00216182"/>
    <w:rsid w:val="002162CC"/>
    <w:rsid w:val="0021666E"/>
    <w:rsid w:val="002169C4"/>
    <w:rsid w:val="00216CB2"/>
    <w:rsid w:val="00216DA1"/>
    <w:rsid w:val="00217B9E"/>
    <w:rsid w:val="002203B1"/>
    <w:rsid w:val="002204B3"/>
    <w:rsid w:val="002233EC"/>
    <w:rsid w:val="00223569"/>
    <w:rsid w:val="00224225"/>
    <w:rsid w:val="002244D1"/>
    <w:rsid w:val="0022452D"/>
    <w:rsid w:val="00224761"/>
    <w:rsid w:val="00225119"/>
    <w:rsid w:val="00225157"/>
    <w:rsid w:val="002259C3"/>
    <w:rsid w:val="002260E2"/>
    <w:rsid w:val="002272D8"/>
    <w:rsid w:val="00227989"/>
    <w:rsid w:val="002279BD"/>
    <w:rsid w:val="002279C4"/>
    <w:rsid w:val="00227D61"/>
    <w:rsid w:val="002302B1"/>
    <w:rsid w:val="002308C2"/>
    <w:rsid w:val="0023125A"/>
    <w:rsid w:val="0023217C"/>
    <w:rsid w:val="002324D5"/>
    <w:rsid w:val="002328A8"/>
    <w:rsid w:val="00232B1C"/>
    <w:rsid w:val="002337CE"/>
    <w:rsid w:val="00233EF3"/>
    <w:rsid w:val="0023476F"/>
    <w:rsid w:val="00235D75"/>
    <w:rsid w:val="00235F29"/>
    <w:rsid w:val="002372BF"/>
    <w:rsid w:val="0023774F"/>
    <w:rsid w:val="002410B1"/>
    <w:rsid w:val="00241930"/>
    <w:rsid w:val="00241CF8"/>
    <w:rsid w:val="00242563"/>
    <w:rsid w:val="00242632"/>
    <w:rsid w:val="00242B50"/>
    <w:rsid w:val="00244565"/>
    <w:rsid w:val="0024480C"/>
    <w:rsid w:val="00244900"/>
    <w:rsid w:val="00245062"/>
    <w:rsid w:val="002458EF"/>
    <w:rsid w:val="00245964"/>
    <w:rsid w:val="00245B65"/>
    <w:rsid w:val="00246049"/>
    <w:rsid w:val="00246ADF"/>
    <w:rsid w:val="002470EA"/>
    <w:rsid w:val="0024772B"/>
    <w:rsid w:val="002478DC"/>
    <w:rsid w:val="00247DAF"/>
    <w:rsid w:val="00247DD1"/>
    <w:rsid w:val="00247F93"/>
    <w:rsid w:val="00250137"/>
    <w:rsid w:val="00250369"/>
    <w:rsid w:val="002508BA"/>
    <w:rsid w:val="00251881"/>
    <w:rsid w:val="002522A4"/>
    <w:rsid w:val="002533B8"/>
    <w:rsid w:val="002536A6"/>
    <w:rsid w:val="00253A15"/>
    <w:rsid w:val="0025464B"/>
    <w:rsid w:val="002548CE"/>
    <w:rsid w:val="00254CC6"/>
    <w:rsid w:val="0025649F"/>
    <w:rsid w:val="00256677"/>
    <w:rsid w:val="002566A3"/>
    <w:rsid w:val="00256E3B"/>
    <w:rsid w:val="002578DB"/>
    <w:rsid w:val="00257C61"/>
    <w:rsid w:val="00260375"/>
    <w:rsid w:val="002611EC"/>
    <w:rsid w:val="0026226E"/>
    <w:rsid w:val="00262896"/>
    <w:rsid w:val="00262DB4"/>
    <w:rsid w:val="00262F77"/>
    <w:rsid w:val="00263991"/>
    <w:rsid w:val="0026537E"/>
    <w:rsid w:val="00265710"/>
    <w:rsid w:val="00265CD2"/>
    <w:rsid w:val="002662A8"/>
    <w:rsid w:val="00266623"/>
    <w:rsid w:val="002669E2"/>
    <w:rsid w:val="00267ADD"/>
    <w:rsid w:val="00270966"/>
    <w:rsid w:val="00271126"/>
    <w:rsid w:val="00271B8D"/>
    <w:rsid w:val="00271D7A"/>
    <w:rsid w:val="00271F29"/>
    <w:rsid w:val="0027248B"/>
    <w:rsid w:val="00272C57"/>
    <w:rsid w:val="00272E3D"/>
    <w:rsid w:val="00273000"/>
    <w:rsid w:val="0027335D"/>
    <w:rsid w:val="00273862"/>
    <w:rsid w:val="00273EB4"/>
    <w:rsid w:val="002748C6"/>
    <w:rsid w:val="00274C7B"/>
    <w:rsid w:val="00275511"/>
    <w:rsid w:val="002768BC"/>
    <w:rsid w:val="0027691C"/>
    <w:rsid w:val="00277637"/>
    <w:rsid w:val="00277B12"/>
    <w:rsid w:val="00280081"/>
    <w:rsid w:val="00280A53"/>
    <w:rsid w:val="00281747"/>
    <w:rsid w:val="00282394"/>
    <w:rsid w:val="00282546"/>
    <w:rsid w:val="00282D9E"/>
    <w:rsid w:val="00283533"/>
    <w:rsid w:val="002836D2"/>
    <w:rsid w:val="00283B6D"/>
    <w:rsid w:val="00283D5C"/>
    <w:rsid w:val="00283DBE"/>
    <w:rsid w:val="00284311"/>
    <w:rsid w:val="00285861"/>
    <w:rsid w:val="00285E02"/>
    <w:rsid w:val="00285EB9"/>
    <w:rsid w:val="00286237"/>
    <w:rsid w:val="00287F95"/>
    <w:rsid w:val="00290937"/>
    <w:rsid w:val="00290EF8"/>
    <w:rsid w:val="00291FEA"/>
    <w:rsid w:val="00292090"/>
    <w:rsid w:val="00292639"/>
    <w:rsid w:val="00292AA7"/>
    <w:rsid w:val="00292C5C"/>
    <w:rsid w:val="00293DB5"/>
    <w:rsid w:val="00296202"/>
    <w:rsid w:val="002977DF"/>
    <w:rsid w:val="002979F0"/>
    <w:rsid w:val="00297B32"/>
    <w:rsid w:val="00297BFD"/>
    <w:rsid w:val="002A1495"/>
    <w:rsid w:val="002A15F3"/>
    <w:rsid w:val="002A29C1"/>
    <w:rsid w:val="002A2C43"/>
    <w:rsid w:val="002A3676"/>
    <w:rsid w:val="002A3D64"/>
    <w:rsid w:val="002A4F2F"/>
    <w:rsid w:val="002A56DA"/>
    <w:rsid w:val="002B119B"/>
    <w:rsid w:val="002B1587"/>
    <w:rsid w:val="002B2205"/>
    <w:rsid w:val="002B290E"/>
    <w:rsid w:val="002B30C8"/>
    <w:rsid w:val="002B3328"/>
    <w:rsid w:val="002B33CC"/>
    <w:rsid w:val="002B493D"/>
    <w:rsid w:val="002B54BA"/>
    <w:rsid w:val="002B5BCD"/>
    <w:rsid w:val="002B620B"/>
    <w:rsid w:val="002B6CBE"/>
    <w:rsid w:val="002B7183"/>
    <w:rsid w:val="002B7B5F"/>
    <w:rsid w:val="002B7D54"/>
    <w:rsid w:val="002C04A3"/>
    <w:rsid w:val="002C0951"/>
    <w:rsid w:val="002C0B62"/>
    <w:rsid w:val="002C0C71"/>
    <w:rsid w:val="002C20E9"/>
    <w:rsid w:val="002C297B"/>
    <w:rsid w:val="002C29E8"/>
    <w:rsid w:val="002C2C3D"/>
    <w:rsid w:val="002C30D1"/>
    <w:rsid w:val="002C3343"/>
    <w:rsid w:val="002C43F1"/>
    <w:rsid w:val="002C4D3B"/>
    <w:rsid w:val="002C55BA"/>
    <w:rsid w:val="002C5D47"/>
    <w:rsid w:val="002C6ABD"/>
    <w:rsid w:val="002C6C92"/>
    <w:rsid w:val="002C6EAC"/>
    <w:rsid w:val="002C7604"/>
    <w:rsid w:val="002C7709"/>
    <w:rsid w:val="002C788B"/>
    <w:rsid w:val="002C7E51"/>
    <w:rsid w:val="002C7E8C"/>
    <w:rsid w:val="002D0DE5"/>
    <w:rsid w:val="002D25B3"/>
    <w:rsid w:val="002D2E20"/>
    <w:rsid w:val="002D34BD"/>
    <w:rsid w:val="002D359C"/>
    <w:rsid w:val="002D3C73"/>
    <w:rsid w:val="002D404D"/>
    <w:rsid w:val="002D4672"/>
    <w:rsid w:val="002D4BFE"/>
    <w:rsid w:val="002D5A55"/>
    <w:rsid w:val="002D5FAC"/>
    <w:rsid w:val="002D5FF5"/>
    <w:rsid w:val="002D79CA"/>
    <w:rsid w:val="002D7CD6"/>
    <w:rsid w:val="002E0BA6"/>
    <w:rsid w:val="002E179B"/>
    <w:rsid w:val="002E1B09"/>
    <w:rsid w:val="002E2543"/>
    <w:rsid w:val="002E2B65"/>
    <w:rsid w:val="002E3B12"/>
    <w:rsid w:val="002E4519"/>
    <w:rsid w:val="002E530B"/>
    <w:rsid w:val="002E653F"/>
    <w:rsid w:val="002E6A4A"/>
    <w:rsid w:val="002E7374"/>
    <w:rsid w:val="002E762B"/>
    <w:rsid w:val="002E7A10"/>
    <w:rsid w:val="002F01F3"/>
    <w:rsid w:val="002F097D"/>
    <w:rsid w:val="002F0FD9"/>
    <w:rsid w:val="002F180C"/>
    <w:rsid w:val="002F3384"/>
    <w:rsid w:val="002F4A6A"/>
    <w:rsid w:val="002F4E22"/>
    <w:rsid w:val="002F5393"/>
    <w:rsid w:val="002F616B"/>
    <w:rsid w:val="002F66B6"/>
    <w:rsid w:val="002F6EEB"/>
    <w:rsid w:val="002F7298"/>
    <w:rsid w:val="002F7D05"/>
    <w:rsid w:val="002F7D6E"/>
    <w:rsid w:val="00300EB6"/>
    <w:rsid w:val="00300EDA"/>
    <w:rsid w:val="00301761"/>
    <w:rsid w:val="00303672"/>
    <w:rsid w:val="003038FA"/>
    <w:rsid w:val="00303F43"/>
    <w:rsid w:val="00304769"/>
    <w:rsid w:val="0030647C"/>
    <w:rsid w:val="003069D0"/>
    <w:rsid w:val="00307269"/>
    <w:rsid w:val="003075FA"/>
    <w:rsid w:val="00307E98"/>
    <w:rsid w:val="00310F14"/>
    <w:rsid w:val="00313A17"/>
    <w:rsid w:val="00313D3B"/>
    <w:rsid w:val="003143A7"/>
    <w:rsid w:val="003143BF"/>
    <w:rsid w:val="0031540E"/>
    <w:rsid w:val="00315881"/>
    <w:rsid w:val="0031593B"/>
    <w:rsid w:val="00315EC8"/>
    <w:rsid w:val="00316AE2"/>
    <w:rsid w:val="00316F57"/>
    <w:rsid w:val="00316FAA"/>
    <w:rsid w:val="0032049C"/>
    <w:rsid w:val="0032050C"/>
    <w:rsid w:val="00320C5B"/>
    <w:rsid w:val="00321F02"/>
    <w:rsid w:val="00321F12"/>
    <w:rsid w:val="003221E9"/>
    <w:rsid w:val="0032240D"/>
    <w:rsid w:val="00324AEA"/>
    <w:rsid w:val="00326770"/>
    <w:rsid w:val="003272F8"/>
    <w:rsid w:val="00327879"/>
    <w:rsid w:val="003301E2"/>
    <w:rsid w:val="00331071"/>
    <w:rsid w:val="003313E5"/>
    <w:rsid w:val="0033155C"/>
    <w:rsid w:val="0033174A"/>
    <w:rsid w:val="00332331"/>
    <w:rsid w:val="003325D8"/>
    <w:rsid w:val="00332A7F"/>
    <w:rsid w:val="00333780"/>
    <w:rsid w:val="00333FBA"/>
    <w:rsid w:val="00335202"/>
    <w:rsid w:val="003358E8"/>
    <w:rsid w:val="00335DBD"/>
    <w:rsid w:val="00336530"/>
    <w:rsid w:val="00341763"/>
    <w:rsid w:val="00341AD1"/>
    <w:rsid w:val="00341E99"/>
    <w:rsid w:val="00342808"/>
    <w:rsid w:val="00342D01"/>
    <w:rsid w:val="00342D21"/>
    <w:rsid w:val="00343436"/>
    <w:rsid w:val="0034345B"/>
    <w:rsid w:val="003444C5"/>
    <w:rsid w:val="003446B6"/>
    <w:rsid w:val="00344708"/>
    <w:rsid w:val="003448D7"/>
    <w:rsid w:val="00345420"/>
    <w:rsid w:val="00345470"/>
    <w:rsid w:val="00345CA7"/>
    <w:rsid w:val="00346146"/>
    <w:rsid w:val="00347171"/>
    <w:rsid w:val="00347838"/>
    <w:rsid w:val="003478D1"/>
    <w:rsid w:val="00347984"/>
    <w:rsid w:val="00350CBF"/>
    <w:rsid w:val="003513C9"/>
    <w:rsid w:val="00351448"/>
    <w:rsid w:val="00352A54"/>
    <w:rsid w:val="0035359F"/>
    <w:rsid w:val="0035362A"/>
    <w:rsid w:val="0035390B"/>
    <w:rsid w:val="0035425D"/>
    <w:rsid w:val="00354BDA"/>
    <w:rsid w:val="00354E45"/>
    <w:rsid w:val="00354FDE"/>
    <w:rsid w:val="00355028"/>
    <w:rsid w:val="003571C9"/>
    <w:rsid w:val="003602F4"/>
    <w:rsid w:val="003605C6"/>
    <w:rsid w:val="003606FC"/>
    <w:rsid w:val="00361852"/>
    <w:rsid w:val="00361C27"/>
    <w:rsid w:val="00363D9C"/>
    <w:rsid w:val="0036403E"/>
    <w:rsid w:val="0036491C"/>
    <w:rsid w:val="003649F6"/>
    <w:rsid w:val="00365237"/>
    <w:rsid w:val="00365E41"/>
    <w:rsid w:val="00365F60"/>
    <w:rsid w:val="00366705"/>
    <w:rsid w:val="00366735"/>
    <w:rsid w:val="00366DAA"/>
    <w:rsid w:val="00367018"/>
    <w:rsid w:val="003674F3"/>
    <w:rsid w:val="00367665"/>
    <w:rsid w:val="00372777"/>
    <w:rsid w:val="00372B3E"/>
    <w:rsid w:val="00372C15"/>
    <w:rsid w:val="0037305E"/>
    <w:rsid w:val="00373597"/>
    <w:rsid w:val="003737D6"/>
    <w:rsid w:val="003739A4"/>
    <w:rsid w:val="0037400B"/>
    <w:rsid w:val="00374A80"/>
    <w:rsid w:val="00374B63"/>
    <w:rsid w:val="00374D81"/>
    <w:rsid w:val="003750AF"/>
    <w:rsid w:val="00375A75"/>
    <w:rsid w:val="00377975"/>
    <w:rsid w:val="003779BE"/>
    <w:rsid w:val="0038037E"/>
    <w:rsid w:val="003808F3"/>
    <w:rsid w:val="00380BF6"/>
    <w:rsid w:val="00381A5B"/>
    <w:rsid w:val="00381A6D"/>
    <w:rsid w:val="00382B88"/>
    <w:rsid w:val="00382E1A"/>
    <w:rsid w:val="0038376D"/>
    <w:rsid w:val="003837F8"/>
    <w:rsid w:val="00383B1E"/>
    <w:rsid w:val="00383C75"/>
    <w:rsid w:val="00384113"/>
    <w:rsid w:val="00384225"/>
    <w:rsid w:val="003844BE"/>
    <w:rsid w:val="0038489E"/>
    <w:rsid w:val="00384B1C"/>
    <w:rsid w:val="00385BE4"/>
    <w:rsid w:val="00385DC4"/>
    <w:rsid w:val="00385E8E"/>
    <w:rsid w:val="0038713B"/>
    <w:rsid w:val="003877DE"/>
    <w:rsid w:val="003879DA"/>
    <w:rsid w:val="00387B7A"/>
    <w:rsid w:val="00387CDE"/>
    <w:rsid w:val="003901F6"/>
    <w:rsid w:val="00390D61"/>
    <w:rsid w:val="00390EC4"/>
    <w:rsid w:val="0039127E"/>
    <w:rsid w:val="00391DCD"/>
    <w:rsid w:val="003921E0"/>
    <w:rsid w:val="0039286A"/>
    <w:rsid w:val="00392925"/>
    <w:rsid w:val="00392D83"/>
    <w:rsid w:val="00393A28"/>
    <w:rsid w:val="00393E2F"/>
    <w:rsid w:val="00394507"/>
    <w:rsid w:val="0039475C"/>
    <w:rsid w:val="00394876"/>
    <w:rsid w:val="00395203"/>
    <w:rsid w:val="003957F0"/>
    <w:rsid w:val="00395864"/>
    <w:rsid w:val="003961BA"/>
    <w:rsid w:val="003967C2"/>
    <w:rsid w:val="00396FE0"/>
    <w:rsid w:val="003979D4"/>
    <w:rsid w:val="00397E58"/>
    <w:rsid w:val="003A06EF"/>
    <w:rsid w:val="003A0CEE"/>
    <w:rsid w:val="003A135A"/>
    <w:rsid w:val="003A13AC"/>
    <w:rsid w:val="003A2A3E"/>
    <w:rsid w:val="003A396E"/>
    <w:rsid w:val="003A4688"/>
    <w:rsid w:val="003A480C"/>
    <w:rsid w:val="003A5063"/>
    <w:rsid w:val="003A5455"/>
    <w:rsid w:val="003A5A49"/>
    <w:rsid w:val="003A5EB8"/>
    <w:rsid w:val="003A6B75"/>
    <w:rsid w:val="003A707F"/>
    <w:rsid w:val="003B0938"/>
    <w:rsid w:val="003B188D"/>
    <w:rsid w:val="003B1A8A"/>
    <w:rsid w:val="003B2446"/>
    <w:rsid w:val="003B2B5F"/>
    <w:rsid w:val="003B2DF8"/>
    <w:rsid w:val="003B2E99"/>
    <w:rsid w:val="003B407E"/>
    <w:rsid w:val="003B4A61"/>
    <w:rsid w:val="003B514A"/>
    <w:rsid w:val="003B647C"/>
    <w:rsid w:val="003B668C"/>
    <w:rsid w:val="003B7536"/>
    <w:rsid w:val="003C13C6"/>
    <w:rsid w:val="003C15C8"/>
    <w:rsid w:val="003C16B9"/>
    <w:rsid w:val="003C1AE2"/>
    <w:rsid w:val="003C26CF"/>
    <w:rsid w:val="003C2AF7"/>
    <w:rsid w:val="003C3653"/>
    <w:rsid w:val="003C49EC"/>
    <w:rsid w:val="003C4A37"/>
    <w:rsid w:val="003C4D6A"/>
    <w:rsid w:val="003C5509"/>
    <w:rsid w:val="003C5D86"/>
    <w:rsid w:val="003C65BE"/>
    <w:rsid w:val="003C7A0C"/>
    <w:rsid w:val="003D0344"/>
    <w:rsid w:val="003D0700"/>
    <w:rsid w:val="003D111A"/>
    <w:rsid w:val="003D11EF"/>
    <w:rsid w:val="003D21C6"/>
    <w:rsid w:val="003D2904"/>
    <w:rsid w:val="003D2C32"/>
    <w:rsid w:val="003D31A2"/>
    <w:rsid w:val="003D3520"/>
    <w:rsid w:val="003D38D5"/>
    <w:rsid w:val="003D4391"/>
    <w:rsid w:val="003D58BC"/>
    <w:rsid w:val="003D6EAA"/>
    <w:rsid w:val="003D72D9"/>
    <w:rsid w:val="003D7BB0"/>
    <w:rsid w:val="003D7C1B"/>
    <w:rsid w:val="003E1DA6"/>
    <w:rsid w:val="003E26C0"/>
    <w:rsid w:val="003E2725"/>
    <w:rsid w:val="003E4908"/>
    <w:rsid w:val="003E4C03"/>
    <w:rsid w:val="003E6041"/>
    <w:rsid w:val="003E6913"/>
    <w:rsid w:val="003E6938"/>
    <w:rsid w:val="003F0C4B"/>
    <w:rsid w:val="003F0C9C"/>
    <w:rsid w:val="003F1627"/>
    <w:rsid w:val="003F2BCF"/>
    <w:rsid w:val="003F30FC"/>
    <w:rsid w:val="003F3C3A"/>
    <w:rsid w:val="003F4D74"/>
    <w:rsid w:val="003F5320"/>
    <w:rsid w:val="003F57D1"/>
    <w:rsid w:val="003F5C3D"/>
    <w:rsid w:val="003F65C3"/>
    <w:rsid w:val="003F660E"/>
    <w:rsid w:val="003F696C"/>
    <w:rsid w:val="003F6A51"/>
    <w:rsid w:val="003F758B"/>
    <w:rsid w:val="0040017E"/>
    <w:rsid w:val="0040096E"/>
    <w:rsid w:val="0040139C"/>
    <w:rsid w:val="004018D0"/>
    <w:rsid w:val="004018E7"/>
    <w:rsid w:val="00401E83"/>
    <w:rsid w:val="00402322"/>
    <w:rsid w:val="0040234F"/>
    <w:rsid w:val="00402426"/>
    <w:rsid w:val="004026E0"/>
    <w:rsid w:val="004027EB"/>
    <w:rsid w:val="004028FA"/>
    <w:rsid w:val="004032ED"/>
    <w:rsid w:val="004036ED"/>
    <w:rsid w:val="00403E8F"/>
    <w:rsid w:val="00404AE8"/>
    <w:rsid w:val="004057B2"/>
    <w:rsid w:val="004057CF"/>
    <w:rsid w:val="00405ADA"/>
    <w:rsid w:val="00406534"/>
    <w:rsid w:val="004100B2"/>
    <w:rsid w:val="00410175"/>
    <w:rsid w:val="004107EE"/>
    <w:rsid w:val="0041124A"/>
    <w:rsid w:val="00411D27"/>
    <w:rsid w:val="00412689"/>
    <w:rsid w:val="0041289F"/>
    <w:rsid w:val="004130FE"/>
    <w:rsid w:val="00413117"/>
    <w:rsid w:val="00413730"/>
    <w:rsid w:val="00413A8F"/>
    <w:rsid w:val="004148DE"/>
    <w:rsid w:val="004158FE"/>
    <w:rsid w:val="00415933"/>
    <w:rsid w:val="00415F17"/>
    <w:rsid w:val="004162DE"/>
    <w:rsid w:val="00417059"/>
    <w:rsid w:val="00417CFE"/>
    <w:rsid w:val="0042066A"/>
    <w:rsid w:val="00420B36"/>
    <w:rsid w:val="00420BB2"/>
    <w:rsid w:val="004212C8"/>
    <w:rsid w:val="004214A8"/>
    <w:rsid w:val="00421FDE"/>
    <w:rsid w:val="0042257F"/>
    <w:rsid w:val="00422745"/>
    <w:rsid w:val="00423317"/>
    <w:rsid w:val="00423B44"/>
    <w:rsid w:val="00424359"/>
    <w:rsid w:val="00424D62"/>
    <w:rsid w:val="00424DE4"/>
    <w:rsid w:val="00424F3D"/>
    <w:rsid w:val="00426BA9"/>
    <w:rsid w:val="00427E49"/>
    <w:rsid w:val="00430153"/>
    <w:rsid w:val="004311D5"/>
    <w:rsid w:val="004324C1"/>
    <w:rsid w:val="004330CB"/>
    <w:rsid w:val="00433B3C"/>
    <w:rsid w:val="004346D7"/>
    <w:rsid w:val="004348C4"/>
    <w:rsid w:val="00434B11"/>
    <w:rsid w:val="00436552"/>
    <w:rsid w:val="0043668C"/>
    <w:rsid w:val="004371F8"/>
    <w:rsid w:val="00437676"/>
    <w:rsid w:val="0043767A"/>
    <w:rsid w:val="00437FD1"/>
    <w:rsid w:val="00440242"/>
    <w:rsid w:val="00441B18"/>
    <w:rsid w:val="00441C8E"/>
    <w:rsid w:val="00441CE0"/>
    <w:rsid w:val="00442774"/>
    <w:rsid w:val="00442D73"/>
    <w:rsid w:val="0044376A"/>
    <w:rsid w:val="0044402D"/>
    <w:rsid w:val="0044448F"/>
    <w:rsid w:val="0044517E"/>
    <w:rsid w:val="00445CAC"/>
    <w:rsid w:val="004463F8"/>
    <w:rsid w:val="00446A9C"/>
    <w:rsid w:val="004473E6"/>
    <w:rsid w:val="00450959"/>
    <w:rsid w:val="00450D05"/>
    <w:rsid w:val="00450DD7"/>
    <w:rsid w:val="0045280F"/>
    <w:rsid w:val="00452D3D"/>
    <w:rsid w:val="00452F9A"/>
    <w:rsid w:val="004535EF"/>
    <w:rsid w:val="004541D2"/>
    <w:rsid w:val="0045436E"/>
    <w:rsid w:val="0045446B"/>
    <w:rsid w:val="00454617"/>
    <w:rsid w:val="004546E1"/>
    <w:rsid w:val="00454943"/>
    <w:rsid w:val="00455561"/>
    <w:rsid w:val="00455897"/>
    <w:rsid w:val="00456D0B"/>
    <w:rsid w:val="00456E21"/>
    <w:rsid w:val="0045708B"/>
    <w:rsid w:val="00457E69"/>
    <w:rsid w:val="00460E65"/>
    <w:rsid w:val="0046175E"/>
    <w:rsid w:val="00461947"/>
    <w:rsid w:val="00462035"/>
    <w:rsid w:val="0046267D"/>
    <w:rsid w:val="00463283"/>
    <w:rsid w:val="0046352B"/>
    <w:rsid w:val="00463F8C"/>
    <w:rsid w:val="004646C7"/>
    <w:rsid w:val="004646F9"/>
    <w:rsid w:val="004648EF"/>
    <w:rsid w:val="004649E3"/>
    <w:rsid w:val="00465428"/>
    <w:rsid w:val="00465591"/>
    <w:rsid w:val="00465A9A"/>
    <w:rsid w:val="0046618F"/>
    <w:rsid w:val="00466341"/>
    <w:rsid w:val="00466C91"/>
    <w:rsid w:val="004676D2"/>
    <w:rsid w:val="004677BC"/>
    <w:rsid w:val="00470380"/>
    <w:rsid w:val="00471119"/>
    <w:rsid w:val="00471629"/>
    <w:rsid w:val="00471C57"/>
    <w:rsid w:val="00471EDD"/>
    <w:rsid w:val="00472490"/>
    <w:rsid w:val="00472884"/>
    <w:rsid w:val="0047450B"/>
    <w:rsid w:val="00475883"/>
    <w:rsid w:val="00476A80"/>
    <w:rsid w:val="00477F20"/>
    <w:rsid w:val="004804D2"/>
    <w:rsid w:val="00480F90"/>
    <w:rsid w:val="0048141D"/>
    <w:rsid w:val="00482E73"/>
    <w:rsid w:val="00483536"/>
    <w:rsid w:val="00484093"/>
    <w:rsid w:val="004853E9"/>
    <w:rsid w:val="00485998"/>
    <w:rsid w:val="00485A43"/>
    <w:rsid w:val="00485EA5"/>
    <w:rsid w:val="00486452"/>
    <w:rsid w:val="0048690C"/>
    <w:rsid w:val="00487D64"/>
    <w:rsid w:val="0049037B"/>
    <w:rsid w:val="004905AE"/>
    <w:rsid w:val="004905DC"/>
    <w:rsid w:val="004908D6"/>
    <w:rsid w:val="004909C1"/>
    <w:rsid w:val="0049356F"/>
    <w:rsid w:val="00493B3F"/>
    <w:rsid w:val="00493E00"/>
    <w:rsid w:val="004942BB"/>
    <w:rsid w:val="004959F6"/>
    <w:rsid w:val="0049634B"/>
    <w:rsid w:val="00497191"/>
    <w:rsid w:val="004972BB"/>
    <w:rsid w:val="00497314"/>
    <w:rsid w:val="004973F6"/>
    <w:rsid w:val="00497B5F"/>
    <w:rsid w:val="00497BFA"/>
    <w:rsid w:val="00497FB4"/>
    <w:rsid w:val="004A09B3"/>
    <w:rsid w:val="004A186E"/>
    <w:rsid w:val="004A2530"/>
    <w:rsid w:val="004A294A"/>
    <w:rsid w:val="004A4062"/>
    <w:rsid w:val="004A416E"/>
    <w:rsid w:val="004A42A1"/>
    <w:rsid w:val="004A4C30"/>
    <w:rsid w:val="004A51B2"/>
    <w:rsid w:val="004A56F4"/>
    <w:rsid w:val="004A6222"/>
    <w:rsid w:val="004A6613"/>
    <w:rsid w:val="004A71E7"/>
    <w:rsid w:val="004B04BD"/>
    <w:rsid w:val="004B0BB1"/>
    <w:rsid w:val="004B0EFD"/>
    <w:rsid w:val="004B109F"/>
    <w:rsid w:val="004B177B"/>
    <w:rsid w:val="004B280F"/>
    <w:rsid w:val="004B2C4E"/>
    <w:rsid w:val="004B356A"/>
    <w:rsid w:val="004B3BEB"/>
    <w:rsid w:val="004B5C6B"/>
    <w:rsid w:val="004B6508"/>
    <w:rsid w:val="004B6EA5"/>
    <w:rsid w:val="004B7058"/>
    <w:rsid w:val="004B7569"/>
    <w:rsid w:val="004B780E"/>
    <w:rsid w:val="004C012E"/>
    <w:rsid w:val="004C02FC"/>
    <w:rsid w:val="004C0D36"/>
    <w:rsid w:val="004C141E"/>
    <w:rsid w:val="004C14BF"/>
    <w:rsid w:val="004C3E5F"/>
    <w:rsid w:val="004C3E9E"/>
    <w:rsid w:val="004C4063"/>
    <w:rsid w:val="004C4126"/>
    <w:rsid w:val="004C55F9"/>
    <w:rsid w:val="004C5B90"/>
    <w:rsid w:val="004C611B"/>
    <w:rsid w:val="004C644B"/>
    <w:rsid w:val="004C6E5B"/>
    <w:rsid w:val="004C7120"/>
    <w:rsid w:val="004C767E"/>
    <w:rsid w:val="004C7683"/>
    <w:rsid w:val="004C7F3A"/>
    <w:rsid w:val="004D1420"/>
    <w:rsid w:val="004D1654"/>
    <w:rsid w:val="004D1BB7"/>
    <w:rsid w:val="004D23DA"/>
    <w:rsid w:val="004D340D"/>
    <w:rsid w:val="004D3D76"/>
    <w:rsid w:val="004D4669"/>
    <w:rsid w:val="004D4868"/>
    <w:rsid w:val="004D52D4"/>
    <w:rsid w:val="004D57B0"/>
    <w:rsid w:val="004D58DF"/>
    <w:rsid w:val="004D5FD6"/>
    <w:rsid w:val="004D6153"/>
    <w:rsid w:val="004D667B"/>
    <w:rsid w:val="004D71DB"/>
    <w:rsid w:val="004D7253"/>
    <w:rsid w:val="004D73F0"/>
    <w:rsid w:val="004D7447"/>
    <w:rsid w:val="004D76E5"/>
    <w:rsid w:val="004D7D43"/>
    <w:rsid w:val="004E06AB"/>
    <w:rsid w:val="004E1163"/>
    <w:rsid w:val="004E1325"/>
    <w:rsid w:val="004E15FA"/>
    <w:rsid w:val="004E3CFC"/>
    <w:rsid w:val="004E443D"/>
    <w:rsid w:val="004E44FB"/>
    <w:rsid w:val="004E4CD9"/>
    <w:rsid w:val="004E637C"/>
    <w:rsid w:val="004E6424"/>
    <w:rsid w:val="004E64A8"/>
    <w:rsid w:val="004E670E"/>
    <w:rsid w:val="004F0083"/>
    <w:rsid w:val="004F0B3A"/>
    <w:rsid w:val="004F0C2D"/>
    <w:rsid w:val="004F0F54"/>
    <w:rsid w:val="004F1366"/>
    <w:rsid w:val="004F2939"/>
    <w:rsid w:val="004F2E20"/>
    <w:rsid w:val="004F3450"/>
    <w:rsid w:val="004F4241"/>
    <w:rsid w:val="004F4725"/>
    <w:rsid w:val="004F4979"/>
    <w:rsid w:val="004F4EBF"/>
    <w:rsid w:val="004F52AD"/>
    <w:rsid w:val="004F5930"/>
    <w:rsid w:val="004F5C2F"/>
    <w:rsid w:val="004F62E2"/>
    <w:rsid w:val="004F6AA9"/>
    <w:rsid w:val="004F74AE"/>
    <w:rsid w:val="00501039"/>
    <w:rsid w:val="00501F50"/>
    <w:rsid w:val="005024F7"/>
    <w:rsid w:val="005025A6"/>
    <w:rsid w:val="00502927"/>
    <w:rsid w:val="00502A86"/>
    <w:rsid w:val="0050391D"/>
    <w:rsid w:val="00503C6D"/>
    <w:rsid w:val="00503CA2"/>
    <w:rsid w:val="00504DEB"/>
    <w:rsid w:val="00505E35"/>
    <w:rsid w:val="00505F67"/>
    <w:rsid w:val="005060D4"/>
    <w:rsid w:val="005064AD"/>
    <w:rsid w:val="00506FBE"/>
    <w:rsid w:val="00507357"/>
    <w:rsid w:val="00510E2D"/>
    <w:rsid w:val="00510F20"/>
    <w:rsid w:val="00510FBA"/>
    <w:rsid w:val="0051136E"/>
    <w:rsid w:val="00512D59"/>
    <w:rsid w:val="005136BE"/>
    <w:rsid w:val="005139C3"/>
    <w:rsid w:val="005155F5"/>
    <w:rsid w:val="00515857"/>
    <w:rsid w:val="00515BC2"/>
    <w:rsid w:val="00517BDB"/>
    <w:rsid w:val="00517C54"/>
    <w:rsid w:val="00520376"/>
    <w:rsid w:val="0052094B"/>
    <w:rsid w:val="00520C09"/>
    <w:rsid w:val="00520E37"/>
    <w:rsid w:val="00521C6D"/>
    <w:rsid w:val="00521DFF"/>
    <w:rsid w:val="00523601"/>
    <w:rsid w:val="0052390C"/>
    <w:rsid w:val="00523E10"/>
    <w:rsid w:val="0052402F"/>
    <w:rsid w:val="00524169"/>
    <w:rsid w:val="00524380"/>
    <w:rsid w:val="00524C6B"/>
    <w:rsid w:val="005252E5"/>
    <w:rsid w:val="00525868"/>
    <w:rsid w:val="00525C12"/>
    <w:rsid w:val="00526626"/>
    <w:rsid w:val="00526884"/>
    <w:rsid w:val="00527019"/>
    <w:rsid w:val="0052731A"/>
    <w:rsid w:val="005273E5"/>
    <w:rsid w:val="00527F8D"/>
    <w:rsid w:val="00530A35"/>
    <w:rsid w:val="00531355"/>
    <w:rsid w:val="0053153F"/>
    <w:rsid w:val="005317E0"/>
    <w:rsid w:val="00532020"/>
    <w:rsid w:val="00532935"/>
    <w:rsid w:val="00533A46"/>
    <w:rsid w:val="00533BB8"/>
    <w:rsid w:val="00534B41"/>
    <w:rsid w:val="005358AB"/>
    <w:rsid w:val="005358FB"/>
    <w:rsid w:val="00535BDA"/>
    <w:rsid w:val="00536060"/>
    <w:rsid w:val="00536517"/>
    <w:rsid w:val="00536C03"/>
    <w:rsid w:val="00537522"/>
    <w:rsid w:val="00537684"/>
    <w:rsid w:val="00537B47"/>
    <w:rsid w:val="00537F09"/>
    <w:rsid w:val="00540D83"/>
    <w:rsid w:val="005418EE"/>
    <w:rsid w:val="00542198"/>
    <w:rsid w:val="00542FD5"/>
    <w:rsid w:val="00543774"/>
    <w:rsid w:val="00544387"/>
    <w:rsid w:val="00544637"/>
    <w:rsid w:val="00544658"/>
    <w:rsid w:val="005446F4"/>
    <w:rsid w:val="00545EA2"/>
    <w:rsid w:val="00546740"/>
    <w:rsid w:val="005467DE"/>
    <w:rsid w:val="005508EB"/>
    <w:rsid w:val="00550BBD"/>
    <w:rsid w:val="00550E24"/>
    <w:rsid w:val="005515AC"/>
    <w:rsid w:val="0055236C"/>
    <w:rsid w:val="005527A2"/>
    <w:rsid w:val="005529F4"/>
    <w:rsid w:val="00552A43"/>
    <w:rsid w:val="00553994"/>
    <w:rsid w:val="00553AA7"/>
    <w:rsid w:val="00554817"/>
    <w:rsid w:val="00554C5A"/>
    <w:rsid w:val="00554E16"/>
    <w:rsid w:val="0055523D"/>
    <w:rsid w:val="00555CBD"/>
    <w:rsid w:val="005567C1"/>
    <w:rsid w:val="00556B62"/>
    <w:rsid w:val="0055725F"/>
    <w:rsid w:val="005602DA"/>
    <w:rsid w:val="00560AB5"/>
    <w:rsid w:val="0056182A"/>
    <w:rsid w:val="00561960"/>
    <w:rsid w:val="005638AF"/>
    <w:rsid w:val="005645A5"/>
    <w:rsid w:val="005649A6"/>
    <w:rsid w:val="0056540F"/>
    <w:rsid w:val="005655C5"/>
    <w:rsid w:val="00565CB2"/>
    <w:rsid w:val="00566208"/>
    <w:rsid w:val="00566DA6"/>
    <w:rsid w:val="005677DE"/>
    <w:rsid w:val="0056789F"/>
    <w:rsid w:val="005704A7"/>
    <w:rsid w:val="00570B8A"/>
    <w:rsid w:val="00571037"/>
    <w:rsid w:val="00571049"/>
    <w:rsid w:val="005712C7"/>
    <w:rsid w:val="00571AE5"/>
    <w:rsid w:val="0057269A"/>
    <w:rsid w:val="00572717"/>
    <w:rsid w:val="00572C92"/>
    <w:rsid w:val="005747F0"/>
    <w:rsid w:val="00574C1C"/>
    <w:rsid w:val="005768AE"/>
    <w:rsid w:val="00576EDD"/>
    <w:rsid w:val="00577B29"/>
    <w:rsid w:val="00577D4B"/>
    <w:rsid w:val="00580207"/>
    <w:rsid w:val="00580966"/>
    <w:rsid w:val="00581AD8"/>
    <w:rsid w:val="00581E43"/>
    <w:rsid w:val="00582BE8"/>
    <w:rsid w:val="00582F68"/>
    <w:rsid w:val="00583759"/>
    <w:rsid w:val="0058381A"/>
    <w:rsid w:val="00583CB3"/>
    <w:rsid w:val="005850A9"/>
    <w:rsid w:val="00585498"/>
    <w:rsid w:val="005857BB"/>
    <w:rsid w:val="00585CFE"/>
    <w:rsid w:val="005867CA"/>
    <w:rsid w:val="005867E8"/>
    <w:rsid w:val="0058694C"/>
    <w:rsid w:val="005871C0"/>
    <w:rsid w:val="0059020A"/>
    <w:rsid w:val="00590729"/>
    <w:rsid w:val="00590E47"/>
    <w:rsid w:val="005913DE"/>
    <w:rsid w:val="005922F6"/>
    <w:rsid w:val="005937C8"/>
    <w:rsid w:val="00593F19"/>
    <w:rsid w:val="005941BC"/>
    <w:rsid w:val="005946BF"/>
    <w:rsid w:val="005949CE"/>
    <w:rsid w:val="00595FCC"/>
    <w:rsid w:val="0059664F"/>
    <w:rsid w:val="00596669"/>
    <w:rsid w:val="00596720"/>
    <w:rsid w:val="00596ED0"/>
    <w:rsid w:val="00597092"/>
    <w:rsid w:val="005A00E4"/>
    <w:rsid w:val="005A0F28"/>
    <w:rsid w:val="005A128C"/>
    <w:rsid w:val="005A13CB"/>
    <w:rsid w:val="005A13CE"/>
    <w:rsid w:val="005A1609"/>
    <w:rsid w:val="005A1A60"/>
    <w:rsid w:val="005A1FB4"/>
    <w:rsid w:val="005A2C6D"/>
    <w:rsid w:val="005A3C3A"/>
    <w:rsid w:val="005A440C"/>
    <w:rsid w:val="005A4482"/>
    <w:rsid w:val="005A4B18"/>
    <w:rsid w:val="005A4FBF"/>
    <w:rsid w:val="005A5430"/>
    <w:rsid w:val="005A57F8"/>
    <w:rsid w:val="005A5DFA"/>
    <w:rsid w:val="005A6D31"/>
    <w:rsid w:val="005A736A"/>
    <w:rsid w:val="005A7794"/>
    <w:rsid w:val="005A7B02"/>
    <w:rsid w:val="005A7B77"/>
    <w:rsid w:val="005A7CC0"/>
    <w:rsid w:val="005B050B"/>
    <w:rsid w:val="005B10B9"/>
    <w:rsid w:val="005B44F5"/>
    <w:rsid w:val="005B5A08"/>
    <w:rsid w:val="005B76FA"/>
    <w:rsid w:val="005C012F"/>
    <w:rsid w:val="005C02E3"/>
    <w:rsid w:val="005C03CB"/>
    <w:rsid w:val="005C04E9"/>
    <w:rsid w:val="005C05A3"/>
    <w:rsid w:val="005C0C74"/>
    <w:rsid w:val="005C1033"/>
    <w:rsid w:val="005C1E77"/>
    <w:rsid w:val="005C1EE6"/>
    <w:rsid w:val="005C1F1F"/>
    <w:rsid w:val="005C2FB2"/>
    <w:rsid w:val="005C346E"/>
    <w:rsid w:val="005C3BB6"/>
    <w:rsid w:val="005C53BA"/>
    <w:rsid w:val="005C59E5"/>
    <w:rsid w:val="005C6254"/>
    <w:rsid w:val="005C6401"/>
    <w:rsid w:val="005C6811"/>
    <w:rsid w:val="005C6984"/>
    <w:rsid w:val="005C7865"/>
    <w:rsid w:val="005D084B"/>
    <w:rsid w:val="005D128F"/>
    <w:rsid w:val="005D1D2F"/>
    <w:rsid w:val="005D44B5"/>
    <w:rsid w:val="005D4FA7"/>
    <w:rsid w:val="005D589B"/>
    <w:rsid w:val="005D6494"/>
    <w:rsid w:val="005D726E"/>
    <w:rsid w:val="005D72B1"/>
    <w:rsid w:val="005D7406"/>
    <w:rsid w:val="005D7935"/>
    <w:rsid w:val="005E0C08"/>
    <w:rsid w:val="005E14A4"/>
    <w:rsid w:val="005E1D43"/>
    <w:rsid w:val="005E28C9"/>
    <w:rsid w:val="005E3D60"/>
    <w:rsid w:val="005E46BC"/>
    <w:rsid w:val="005E4A94"/>
    <w:rsid w:val="005E4B58"/>
    <w:rsid w:val="005E4E70"/>
    <w:rsid w:val="005E55F2"/>
    <w:rsid w:val="005E6993"/>
    <w:rsid w:val="005E71D8"/>
    <w:rsid w:val="005E7D96"/>
    <w:rsid w:val="005F0760"/>
    <w:rsid w:val="005F0907"/>
    <w:rsid w:val="005F0AE8"/>
    <w:rsid w:val="005F0FB5"/>
    <w:rsid w:val="005F17B1"/>
    <w:rsid w:val="005F23E7"/>
    <w:rsid w:val="005F285C"/>
    <w:rsid w:val="005F28EE"/>
    <w:rsid w:val="005F2950"/>
    <w:rsid w:val="005F3939"/>
    <w:rsid w:val="005F43A6"/>
    <w:rsid w:val="005F4570"/>
    <w:rsid w:val="005F4650"/>
    <w:rsid w:val="005F504E"/>
    <w:rsid w:val="005F5537"/>
    <w:rsid w:val="005F5707"/>
    <w:rsid w:val="005F58C5"/>
    <w:rsid w:val="005F5995"/>
    <w:rsid w:val="005F5DDD"/>
    <w:rsid w:val="005F6122"/>
    <w:rsid w:val="005F6351"/>
    <w:rsid w:val="005F648F"/>
    <w:rsid w:val="005F68D7"/>
    <w:rsid w:val="005F7145"/>
    <w:rsid w:val="005F7A19"/>
    <w:rsid w:val="0060044E"/>
    <w:rsid w:val="00601678"/>
    <w:rsid w:val="00601E58"/>
    <w:rsid w:val="00603911"/>
    <w:rsid w:val="00605FFC"/>
    <w:rsid w:val="006064E3"/>
    <w:rsid w:val="0060663A"/>
    <w:rsid w:val="00606906"/>
    <w:rsid w:val="006074B6"/>
    <w:rsid w:val="006075D1"/>
    <w:rsid w:val="00607A36"/>
    <w:rsid w:val="00607F79"/>
    <w:rsid w:val="00610505"/>
    <w:rsid w:val="00610560"/>
    <w:rsid w:val="00610F18"/>
    <w:rsid w:val="006118C5"/>
    <w:rsid w:val="00612590"/>
    <w:rsid w:val="006128FF"/>
    <w:rsid w:val="00612C33"/>
    <w:rsid w:val="00612D27"/>
    <w:rsid w:val="00613029"/>
    <w:rsid w:val="006134A9"/>
    <w:rsid w:val="00614D0A"/>
    <w:rsid w:val="00615068"/>
    <w:rsid w:val="006150DE"/>
    <w:rsid w:val="00616636"/>
    <w:rsid w:val="00617399"/>
    <w:rsid w:val="006174E3"/>
    <w:rsid w:val="00617669"/>
    <w:rsid w:val="00617F9D"/>
    <w:rsid w:val="00620155"/>
    <w:rsid w:val="00621B12"/>
    <w:rsid w:val="006221D0"/>
    <w:rsid w:val="00623014"/>
    <w:rsid w:val="00623AD8"/>
    <w:rsid w:val="00624119"/>
    <w:rsid w:val="00624558"/>
    <w:rsid w:val="00625199"/>
    <w:rsid w:val="0062568D"/>
    <w:rsid w:val="00625763"/>
    <w:rsid w:val="00625BF2"/>
    <w:rsid w:val="006267AC"/>
    <w:rsid w:val="006274A7"/>
    <w:rsid w:val="006277F8"/>
    <w:rsid w:val="00627F15"/>
    <w:rsid w:val="00630F3D"/>
    <w:rsid w:val="00632672"/>
    <w:rsid w:val="0063336D"/>
    <w:rsid w:val="006335A9"/>
    <w:rsid w:val="006337F7"/>
    <w:rsid w:val="00633987"/>
    <w:rsid w:val="0063412A"/>
    <w:rsid w:val="006342D2"/>
    <w:rsid w:val="00634690"/>
    <w:rsid w:val="00634D2A"/>
    <w:rsid w:val="00635928"/>
    <w:rsid w:val="006370D0"/>
    <w:rsid w:val="006375AE"/>
    <w:rsid w:val="00640081"/>
    <w:rsid w:val="006400DE"/>
    <w:rsid w:val="00640195"/>
    <w:rsid w:val="00640F22"/>
    <w:rsid w:val="006410A2"/>
    <w:rsid w:val="0064140B"/>
    <w:rsid w:val="00641A7D"/>
    <w:rsid w:val="00642EFF"/>
    <w:rsid w:val="00643D8A"/>
    <w:rsid w:val="00644328"/>
    <w:rsid w:val="0064480A"/>
    <w:rsid w:val="00644BA9"/>
    <w:rsid w:val="00644D6A"/>
    <w:rsid w:val="00645781"/>
    <w:rsid w:val="00645C1C"/>
    <w:rsid w:val="00645F18"/>
    <w:rsid w:val="00646213"/>
    <w:rsid w:val="00646A7A"/>
    <w:rsid w:val="00646E4F"/>
    <w:rsid w:val="00647317"/>
    <w:rsid w:val="00647F31"/>
    <w:rsid w:val="00647F54"/>
    <w:rsid w:val="00650F18"/>
    <w:rsid w:val="00651220"/>
    <w:rsid w:val="00651375"/>
    <w:rsid w:val="00651F95"/>
    <w:rsid w:val="0065256D"/>
    <w:rsid w:val="006529F4"/>
    <w:rsid w:val="00652DAB"/>
    <w:rsid w:val="00653F4C"/>
    <w:rsid w:val="00653F63"/>
    <w:rsid w:val="0065446C"/>
    <w:rsid w:val="00654F0C"/>
    <w:rsid w:val="00655034"/>
    <w:rsid w:val="00655538"/>
    <w:rsid w:val="00655685"/>
    <w:rsid w:val="00655F83"/>
    <w:rsid w:val="00656E14"/>
    <w:rsid w:val="00656F2E"/>
    <w:rsid w:val="00657938"/>
    <w:rsid w:val="00657DE3"/>
    <w:rsid w:val="00660591"/>
    <w:rsid w:val="00661340"/>
    <w:rsid w:val="00662CB1"/>
    <w:rsid w:val="00663532"/>
    <w:rsid w:val="00664A7F"/>
    <w:rsid w:val="00664DB5"/>
    <w:rsid w:val="00664FAC"/>
    <w:rsid w:val="00664FEA"/>
    <w:rsid w:val="00665491"/>
    <w:rsid w:val="00665573"/>
    <w:rsid w:val="0066727E"/>
    <w:rsid w:val="00667295"/>
    <w:rsid w:val="00667EBD"/>
    <w:rsid w:val="00667F51"/>
    <w:rsid w:val="00670A13"/>
    <w:rsid w:val="00670EC3"/>
    <w:rsid w:val="006710C7"/>
    <w:rsid w:val="00672133"/>
    <w:rsid w:val="00672B02"/>
    <w:rsid w:val="00673769"/>
    <w:rsid w:val="00673F7C"/>
    <w:rsid w:val="0067440F"/>
    <w:rsid w:val="006747F3"/>
    <w:rsid w:val="00675C1F"/>
    <w:rsid w:val="00676260"/>
    <w:rsid w:val="00677075"/>
    <w:rsid w:val="00677332"/>
    <w:rsid w:val="0067751F"/>
    <w:rsid w:val="006801B0"/>
    <w:rsid w:val="00680487"/>
    <w:rsid w:val="006811E3"/>
    <w:rsid w:val="00681814"/>
    <w:rsid w:val="00681B8A"/>
    <w:rsid w:val="006829DE"/>
    <w:rsid w:val="00682F0E"/>
    <w:rsid w:val="00683217"/>
    <w:rsid w:val="00683335"/>
    <w:rsid w:val="006841A6"/>
    <w:rsid w:val="00684444"/>
    <w:rsid w:val="00684AC4"/>
    <w:rsid w:val="00684B99"/>
    <w:rsid w:val="00685129"/>
    <w:rsid w:val="00686D37"/>
    <w:rsid w:val="00686D77"/>
    <w:rsid w:val="00686E2F"/>
    <w:rsid w:val="0068788C"/>
    <w:rsid w:val="0069034A"/>
    <w:rsid w:val="00690382"/>
    <w:rsid w:val="00691EB1"/>
    <w:rsid w:val="00692EC8"/>
    <w:rsid w:val="00692FD5"/>
    <w:rsid w:val="00692FDC"/>
    <w:rsid w:val="006935D8"/>
    <w:rsid w:val="006942D3"/>
    <w:rsid w:val="006942F6"/>
    <w:rsid w:val="006962B8"/>
    <w:rsid w:val="006964CF"/>
    <w:rsid w:val="006966C5"/>
    <w:rsid w:val="00696936"/>
    <w:rsid w:val="00696D83"/>
    <w:rsid w:val="00696F72"/>
    <w:rsid w:val="006970AD"/>
    <w:rsid w:val="00697230"/>
    <w:rsid w:val="00697E38"/>
    <w:rsid w:val="006A0DA0"/>
    <w:rsid w:val="006A1E1D"/>
    <w:rsid w:val="006A243E"/>
    <w:rsid w:val="006A2AA4"/>
    <w:rsid w:val="006A2D88"/>
    <w:rsid w:val="006A2EDB"/>
    <w:rsid w:val="006A3485"/>
    <w:rsid w:val="006A3980"/>
    <w:rsid w:val="006A39C3"/>
    <w:rsid w:val="006A3AD6"/>
    <w:rsid w:val="006A4844"/>
    <w:rsid w:val="006A506C"/>
    <w:rsid w:val="006A5E3B"/>
    <w:rsid w:val="006A5E52"/>
    <w:rsid w:val="006A60DD"/>
    <w:rsid w:val="006A6E45"/>
    <w:rsid w:val="006A7121"/>
    <w:rsid w:val="006B0680"/>
    <w:rsid w:val="006B1204"/>
    <w:rsid w:val="006B134A"/>
    <w:rsid w:val="006B15D3"/>
    <w:rsid w:val="006B160E"/>
    <w:rsid w:val="006B3138"/>
    <w:rsid w:val="006B5759"/>
    <w:rsid w:val="006B57A5"/>
    <w:rsid w:val="006B5E3F"/>
    <w:rsid w:val="006B64F7"/>
    <w:rsid w:val="006C0013"/>
    <w:rsid w:val="006C0925"/>
    <w:rsid w:val="006C262B"/>
    <w:rsid w:val="006C2881"/>
    <w:rsid w:val="006C2B95"/>
    <w:rsid w:val="006C2FCA"/>
    <w:rsid w:val="006C354E"/>
    <w:rsid w:val="006C3B02"/>
    <w:rsid w:val="006C3F89"/>
    <w:rsid w:val="006C4750"/>
    <w:rsid w:val="006C58C6"/>
    <w:rsid w:val="006C5AB1"/>
    <w:rsid w:val="006C5FAF"/>
    <w:rsid w:val="006C63B2"/>
    <w:rsid w:val="006C6A04"/>
    <w:rsid w:val="006C7579"/>
    <w:rsid w:val="006C7702"/>
    <w:rsid w:val="006C7E3B"/>
    <w:rsid w:val="006D055E"/>
    <w:rsid w:val="006D0C97"/>
    <w:rsid w:val="006D19F7"/>
    <w:rsid w:val="006D1A37"/>
    <w:rsid w:val="006D46A1"/>
    <w:rsid w:val="006D5471"/>
    <w:rsid w:val="006D5506"/>
    <w:rsid w:val="006D63BE"/>
    <w:rsid w:val="006D6EA8"/>
    <w:rsid w:val="006D7141"/>
    <w:rsid w:val="006D7C5A"/>
    <w:rsid w:val="006E0AA9"/>
    <w:rsid w:val="006E1015"/>
    <w:rsid w:val="006E1ED4"/>
    <w:rsid w:val="006E36BA"/>
    <w:rsid w:val="006E393E"/>
    <w:rsid w:val="006E3F8E"/>
    <w:rsid w:val="006E4938"/>
    <w:rsid w:val="006E4A66"/>
    <w:rsid w:val="006E57B9"/>
    <w:rsid w:val="006E5878"/>
    <w:rsid w:val="006E5930"/>
    <w:rsid w:val="006E59AF"/>
    <w:rsid w:val="006E5C48"/>
    <w:rsid w:val="006E634A"/>
    <w:rsid w:val="006E637E"/>
    <w:rsid w:val="006E7C33"/>
    <w:rsid w:val="006F0BC3"/>
    <w:rsid w:val="006F0E9D"/>
    <w:rsid w:val="006F1121"/>
    <w:rsid w:val="006F150D"/>
    <w:rsid w:val="006F19E5"/>
    <w:rsid w:val="006F1CAB"/>
    <w:rsid w:val="006F29D9"/>
    <w:rsid w:val="006F2C12"/>
    <w:rsid w:val="006F31C0"/>
    <w:rsid w:val="006F33BB"/>
    <w:rsid w:val="006F3E7B"/>
    <w:rsid w:val="006F4038"/>
    <w:rsid w:val="006F657E"/>
    <w:rsid w:val="006F705D"/>
    <w:rsid w:val="006F7230"/>
    <w:rsid w:val="006F7929"/>
    <w:rsid w:val="006F7D31"/>
    <w:rsid w:val="007005BD"/>
    <w:rsid w:val="00700C5C"/>
    <w:rsid w:val="00702968"/>
    <w:rsid w:val="0070364D"/>
    <w:rsid w:val="00703DA4"/>
    <w:rsid w:val="007042DB"/>
    <w:rsid w:val="007045BF"/>
    <w:rsid w:val="00704629"/>
    <w:rsid w:val="007049F1"/>
    <w:rsid w:val="0070737E"/>
    <w:rsid w:val="00707621"/>
    <w:rsid w:val="00707F87"/>
    <w:rsid w:val="007100C4"/>
    <w:rsid w:val="00710334"/>
    <w:rsid w:val="00710CD6"/>
    <w:rsid w:val="007114AC"/>
    <w:rsid w:val="007118BC"/>
    <w:rsid w:val="00711F30"/>
    <w:rsid w:val="0071223F"/>
    <w:rsid w:val="00712BF4"/>
    <w:rsid w:val="00712EAC"/>
    <w:rsid w:val="0071309A"/>
    <w:rsid w:val="0071536F"/>
    <w:rsid w:val="00715473"/>
    <w:rsid w:val="00715740"/>
    <w:rsid w:val="007171F1"/>
    <w:rsid w:val="0072049F"/>
    <w:rsid w:val="007208E4"/>
    <w:rsid w:val="007219F9"/>
    <w:rsid w:val="00721C2D"/>
    <w:rsid w:val="00721EBB"/>
    <w:rsid w:val="00722363"/>
    <w:rsid w:val="00722391"/>
    <w:rsid w:val="007224E8"/>
    <w:rsid w:val="007236BD"/>
    <w:rsid w:val="00723A98"/>
    <w:rsid w:val="00723DDA"/>
    <w:rsid w:val="00723F74"/>
    <w:rsid w:val="007243D7"/>
    <w:rsid w:val="007246C1"/>
    <w:rsid w:val="007249D7"/>
    <w:rsid w:val="00724F4E"/>
    <w:rsid w:val="007251E9"/>
    <w:rsid w:val="00725C00"/>
    <w:rsid w:val="007261A5"/>
    <w:rsid w:val="00726375"/>
    <w:rsid w:val="00726A37"/>
    <w:rsid w:val="007270D9"/>
    <w:rsid w:val="007271FA"/>
    <w:rsid w:val="0072774C"/>
    <w:rsid w:val="00727DBA"/>
    <w:rsid w:val="00730618"/>
    <w:rsid w:val="0073113C"/>
    <w:rsid w:val="00731610"/>
    <w:rsid w:val="00732610"/>
    <w:rsid w:val="00732AEE"/>
    <w:rsid w:val="00732C36"/>
    <w:rsid w:val="00732F94"/>
    <w:rsid w:val="0073445E"/>
    <w:rsid w:val="0073491B"/>
    <w:rsid w:val="00734E78"/>
    <w:rsid w:val="007357BA"/>
    <w:rsid w:val="00735A1D"/>
    <w:rsid w:val="00736263"/>
    <w:rsid w:val="0073685D"/>
    <w:rsid w:val="00736A5D"/>
    <w:rsid w:val="00737C15"/>
    <w:rsid w:val="00737C8D"/>
    <w:rsid w:val="00737DD7"/>
    <w:rsid w:val="00740599"/>
    <w:rsid w:val="00740855"/>
    <w:rsid w:val="00740A96"/>
    <w:rsid w:val="00740EBF"/>
    <w:rsid w:val="007413FA"/>
    <w:rsid w:val="007419F8"/>
    <w:rsid w:val="00741A1C"/>
    <w:rsid w:val="00743341"/>
    <w:rsid w:val="0074368B"/>
    <w:rsid w:val="00743E79"/>
    <w:rsid w:val="0074412B"/>
    <w:rsid w:val="00744296"/>
    <w:rsid w:val="0074440F"/>
    <w:rsid w:val="00744455"/>
    <w:rsid w:val="0074480E"/>
    <w:rsid w:val="0074556F"/>
    <w:rsid w:val="00745C91"/>
    <w:rsid w:val="007469FB"/>
    <w:rsid w:val="00746A08"/>
    <w:rsid w:val="00747F69"/>
    <w:rsid w:val="0075093E"/>
    <w:rsid w:val="007514CF"/>
    <w:rsid w:val="00751A31"/>
    <w:rsid w:val="00751EEE"/>
    <w:rsid w:val="00752407"/>
    <w:rsid w:val="00752557"/>
    <w:rsid w:val="00753242"/>
    <w:rsid w:val="00753527"/>
    <w:rsid w:val="00753A30"/>
    <w:rsid w:val="0075465B"/>
    <w:rsid w:val="0075554A"/>
    <w:rsid w:val="00755F24"/>
    <w:rsid w:val="00756168"/>
    <w:rsid w:val="00756B68"/>
    <w:rsid w:val="00757467"/>
    <w:rsid w:val="0076010D"/>
    <w:rsid w:val="00760C8E"/>
    <w:rsid w:val="00762836"/>
    <w:rsid w:val="00762ACD"/>
    <w:rsid w:val="007630CF"/>
    <w:rsid w:val="00763456"/>
    <w:rsid w:val="00763BD7"/>
    <w:rsid w:val="0076535A"/>
    <w:rsid w:val="007656CE"/>
    <w:rsid w:val="00765A7B"/>
    <w:rsid w:val="00765B12"/>
    <w:rsid w:val="00766F97"/>
    <w:rsid w:val="00767264"/>
    <w:rsid w:val="00767933"/>
    <w:rsid w:val="00767ABD"/>
    <w:rsid w:val="0077068C"/>
    <w:rsid w:val="00771460"/>
    <w:rsid w:val="00771826"/>
    <w:rsid w:val="007724E5"/>
    <w:rsid w:val="00772ED7"/>
    <w:rsid w:val="007734E7"/>
    <w:rsid w:val="007737F1"/>
    <w:rsid w:val="0077401A"/>
    <w:rsid w:val="0077442F"/>
    <w:rsid w:val="00775057"/>
    <w:rsid w:val="007750DD"/>
    <w:rsid w:val="00775935"/>
    <w:rsid w:val="00775C4A"/>
    <w:rsid w:val="00777420"/>
    <w:rsid w:val="00777C72"/>
    <w:rsid w:val="00777E5A"/>
    <w:rsid w:val="007813E9"/>
    <w:rsid w:val="00781B6B"/>
    <w:rsid w:val="00781CED"/>
    <w:rsid w:val="00781E9E"/>
    <w:rsid w:val="00782325"/>
    <w:rsid w:val="00782633"/>
    <w:rsid w:val="007831F4"/>
    <w:rsid w:val="00783AAB"/>
    <w:rsid w:val="0078438A"/>
    <w:rsid w:val="007847F2"/>
    <w:rsid w:val="007848EC"/>
    <w:rsid w:val="00784F20"/>
    <w:rsid w:val="00785FBF"/>
    <w:rsid w:val="007868A0"/>
    <w:rsid w:val="007876E6"/>
    <w:rsid w:val="00787EEA"/>
    <w:rsid w:val="00790297"/>
    <w:rsid w:val="00790433"/>
    <w:rsid w:val="00790F2F"/>
    <w:rsid w:val="00791348"/>
    <w:rsid w:val="00791438"/>
    <w:rsid w:val="00791E60"/>
    <w:rsid w:val="00791FD2"/>
    <w:rsid w:val="00792649"/>
    <w:rsid w:val="00792793"/>
    <w:rsid w:val="0079376E"/>
    <w:rsid w:val="00793BE7"/>
    <w:rsid w:val="00793BF0"/>
    <w:rsid w:val="00793D5B"/>
    <w:rsid w:val="00794607"/>
    <w:rsid w:val="00794662"/>
    <w:rsid w:val="007949F4"/>
    <w:rsid w:val="00796482"/>
    <w:rsid w:val="00796CD2"/>
    <w:rsid w:val="00797C56"/>
    <w:rsid w:val="007A01B1"/>
    <w:rsid w:val="007A02C9"/>
    <w:rsid w:val="007A06E8"/>
    <w:rsid w:val="007A0795"/>
    <w:rsid w:val="007A1105"/>
    <w:rsid w:val="007A1435"/>
    <w:rsid w:val="007A191D"/>
    <w:rsid w:val="007A266F"/>
    <w:rsid w:val="007A3158"/>
    <w:rsid w:val="007A3A9B"/>
    <w:rsid w:val="007A3AC7"/>
    <w:rsid w:val="007A3E71"/>
    <w:rsid w:val="007A408B"/>
    <w:rsid w:val="007A418F"/>
    <w:rsid w:val="007A456F"/>
    <w:rsid w:val="007A4796"/>
    <w:rsid w:val="007A51C3"/>
    <w:rsid w:val="007A5BF4"/>
    <w:rsid w:val="007A62E7"/>
    <w:rsid w:val="007A640B"/>
    <w:rsid w:val="007A6FCC"/>
    <w:rsid w:val="007A700C"/>
    <w:rsid w:val="007B05AF"/>
    <w:rsid w:val="007B06F4"/>
    <w:rsid w:val="007B0BAA"/>
    <w:rsid w:val="007B1527"/>
    <w:rsid w:val="007B1807"/>
    <w:rsid w:val="007B1873"/>
    <w:rsid w:val="007B2047"/>
    <w:rsid w:val="007B2ED8"/>
    <w:rsid w:val="007B2EF7"/>
    <w:rsid w:val="007B3695"/>
    <w:rsid w:val="007B39B0"/>
    <w:rsid w:val="007B3D30"/>
    <w:rsid w:val="007B4225"/>
    <w:rsid w:val="007B5815"/>
    <w:rsid w:val="007B62C8"/>
    <w:rsid w:val="007B6548"/>
    <w:rsid w:val="007B6655"/>
    <w:rsid w:val="007B6CEA"/>
    <w:rsid w:val="007B766E"/>
    <w:rsid w:val="007B7A0C"/>
    <w:rsid w:val="007C0610"/>
    <w:rsid w:val="007C0876"/>
    <w:rsid w:val="007C08EB"/>
    <w:rsid w:val="007C1B9B"/>
    <w:rsid w:val="007C332F"/>
    <w:rsid w:val="007C356D"/>
    <w:rsid w:val="007C373D"/>
    <w:rsid w:val="007C3AE5"/>
    <w:rsid w:val="007C4939"/>
    <w:rsid w:val="007C58D3"/>
    <w:rsid w:val="007C6CA0"/>
    <w:rsid w:val="007C76F5"/>
    <w:rsid w:val="007D013E"/>
    <w:rsid w:val="007D0665"/>
    <w:rsid w:val="007D0698"/>
    <w:rsid w:val="007D0C52"/>
    <w:rsid w:val="007D199C"/>
    <w:rsid w:val="007D20D2"/>
    <w:rsid w:val="007D2ADE"/>
    <w:rsid w:val="007D3667"/>
    <w:rsid w:val="007D3DE9"/>
    <w:rsid w:val="007D4E17"/>
    <w:rsid w:val="007D517A"/>
    <w:rsid w:val="007D5931"/>
    <w:rsid w:val="007D5D4E"/>
    <w:rsid w:val="007D5E0D"/>
    <w:rsid w:val="007D6223"/>
    <w:rsid w:val="007D6448"/>
    <w:rsid w:val="007D6CDD"/>
    <w:rsid w:val="007D6E7F"/>
    <w:rsid w:val="007D7871"/>
    <w:rsid w:val="007D7BA2"/>
    <w:rsid w:val="007E0366"/>
    <w:rsid w:val="007E0B07"/>
    <w:rsid w:val="007E0DC6"/>
    <w:rsid w:val="007E16CA"/>
    <w:rsid w:val="007E1822"/>
    <w:rsid w:val="007E1954"/>
    <w:rsid w:val="007E1A17"/>
    <w:rsid w:val="007E2257"/>
    <w:rsid w:val="007E3494"/>
    <w:rsid w:val="007E34A2"/>
    <w:rsid w:val="007E3A54"/>
    <w:rsid w:val="007E3D85"/>
    <w:rsid w:val="007E3DC5"/>
    <w:rsid w:val="007E4223"/>
    <w:rsid w:val="007E4261"/>
    <w:rsid w:val="007E46D1"/>
    <w:rsid w:val="007E5EEA"/>
    <w:rsid w:val="007E7584"/>
    <w:rsid w:val="007F037A"/>
    <w:rsid w:val="007F0E5A"/>
    <w:rsid w:val="007F11B5"/>
    <w:rsid w:val="007F1F4B"/>
    <w:rsid w:val="007F3682"/>
    <w:rsid w:val="007F3AA4"/>
    <w:rsid w:val="007F3D75"/>
    <w:rsid w:val="007F4368"/>
    <w:rsid w:val="007F4695"/>
    <w:rsid w:val="007F4DFC"/>
    <w:rsid w:val="007F5029"/>
    <w:rsid w:val="007F514F"/>
    <w:rsid w:val="007F526E"/>
    <w:rsid w:val="007F571D"/>
    <w:rsid w:val="007F5DC3"/>
    <w:rsid w:val="007F626B"/>
    <w:rsid w:val="007F6B05"/>
    <w:rsid w:val="007F6DF5"/>
    <w:rsid w:val="007F7316"/>
    <w:rsid w:val="007F7ABC"/>
    <w:rsid w:val="008011EA"/>
    <w:rsid w:val="00801387"/>
    <w:rsid w:val="00801976"/>
    <w:rsid w:val="008023C0"/>
    <w:rsid w:val="00803328"/>
    <w:rsid w:val="00803984"/>
    <w:rsid w:val="00803D86"/>
    <w:rsid w:val="00804AFA"/>
    <w:rsid w:val="00810AB7"/>
    <w:rsid w:val="00811173"/>
    <w:rsid w:val="00811C20"/>
    <w:rsid w:val="008123BE"/>
    <w:rsid w:val="008129D8"/>
    <w:rsid w:val="00813E6F"/>
    <w:rsid w:val="00814817"/>
    <w:rsid w:val="00814B76"/>
    <w:rsid w:val="00814F98"/>
    <w:rsid w:val="0081524F"/>
    <w:rsid w:val="00815BDC"/>
    <w:rsid w:val="00815DDC"/>
    <w:rsid w:val="00816E3C"/>
    <w:rsid w:val="008177CA"/>
    <w:rsid w:val="00817C83"/>
    <w:rsid w:val="0082031A"/>
    <w:rsid w:val="008206D0"/>
    <w:rsid w:val="008207EF"/>
    <w:rsid w:val="008225ED"/>
    <w:rsid w:val="008236BC"/>
    <w:rsid w:val="00823873"/>
    <w:rsid w:val="00824491"/>
    <w:rsid w:val="00824508"/>
    <w:rsid w:val="008245ED"/>
    <w:rsid w:val="00825469"/>
    <w:rsid w:val="00826862"/>
    <w:rsid w:val="008277D0"/>
    <w:rsid w:val="00827E47"/>
    <w:rsid w:val="00827F66"/>
    <w:rsid w:val="008301C4"/>
    <w:rsid w:val="00830621"/>
    <w:rsid w:val="00830E02"/>
    <w:rsid w:val="0083153E"/>
    <w:rsid w:val="00832450"/>
    <w:rsid w:val="0083275F"/>
    <w:rsid w:val="008328D4"/>
    <w:rsid w:val="00832BB0"/>
    <w:rsid w:val="00833F6B"/>
    <w:rsid w:val="008353C6"/>
    <w:rsid w:val="00835415"/>
    <w:rsid w:val="008358F9"/>
    <w:rsid w:val="008359FB"/>
    <w:rsid w:val="00836443"/>
    <w:rsid w:val="00836875"/>
    <w:rsid w:val="00836F6F"/>
    <w:rsid w:val="0083724B"/>
    <w:rsid w:val="00837A4B"/>
    <w:rsid w:val="00837B3A"/>
    <w:rsid w:val="00837D9C"/>
    <w:rsid w:val="00840B00"/>
    <w:rsid w:val="00841231"/>
    <w:rsid w:val="00841511"/>
    <w:rsid w:val="00841AA6"/>
    <w:rsid w:val="00842253"/>
    <w:rsid w:val="0084251F"/>
    <w:rsid w:val="00842531"/>
    <w:rsid w:val="00842699"/>
    <w:rsid w:val="0084380A"/>
    <w:rsid w:val="00844590"/>
    <w:rsid w:val="008456CE"/>
    <w:rsid w:val="008462AD"/>
    <w:rsid w:val="00846945"/>
    <w:rsid w:val="00846C97"/>
    <w:rsid w:val="00847897"/>
    <w:rsid w:val="00847E2D"/>
    <w:rsid w:val="00850299"/>
    <w:rsid w:val="00850C8F"/>
    <w:rsid w:val="00850EBE"/>
    <w:rsid w:val="008513CF"/>
    <w:rsid w:val="0085193D"/>
    <w:rsid w:val="00852197"/>
    <w:rsid w:val="0085260B"/>
    <w:rsid w:val="00853748"/>
    <w:rsid w:val="00853FD6"/>
    <w:rsid w:val="00854579"/>
    <w:rsid w:val="008549B3"/>
    <w:rsid w:val="00854C84"/>
    <w:rsid w:val="008556A8"/>
    <w:rsid w:val="008561DE"/>
    <w:rsid w:val="00856FC2"/>
    <w:rsid w:val="00857792"/>
    <w:rsid w:val="008610D0"/>
    <w:rsid w:val="00861264"/>
    <w:rsid w:val="0086161F"/>
    <w:rsid w:val="00861853"/>
    <w:rsid w:val="0086208E"/>
    <w:rsid w:val="008620B6"/>
    <w:rsid w:val="008638DB"/>
    <w:rsid w:val="00863C76"/>
    <w:rsid w:val="008648F3"/>
    <w:rsid w:val="00865D47"/>
    <w:rsid w:val="00866E22"/>
    <w:rsid w:val="00867382"/>
    <w:rsid w:val="00867F77"/>
    <w:rsid w:val="008707E8"/>
    <w:rsid w:val="0087116A"/>
    <w:rsid w:val="00872079"/>
    <w:rsid w:val="00872551"/>
    <w:rsid w:val="008727F6"/>
    <w:rsid w:val="0087314D"/>
    <w:rsid w:val="00873400"/>
    <w:rsid w:val="00873406"/>
    <w:rsid w:val="008735F3"/>
    <w:rsid w:val="008743AA"/>
    <w:rsid w:val="008743F9"/>
    <w:rsid w:val="00874817"/>
    <w:rsid w:val="0087485C"/>
    <w:rsid w:val="00874CFF"/>
    <w:rsid w:val="00875975"/>
    <w:rsid w:val="00875B2C"/>
    <w:rsid w:val="00875FD4"/>
    <w:rsid w:val="008766C4"/>
    <w:rsid w:val="0087698A"/>
    <w:rsid w:val="00876C1F"/>
    <w:rsid w:val="00877176"/>
    <w:rsid w:val="008774AC"/>
    <w:rsid w:val="00880289"/>
    <w:rsid w:val="00880EC5"/>
    <w:rsid w:val="0088135C"/>
    <w:rsid w:val="0088174F"/>
    <w:rsid w:val="008818AA"/>
    <w:rsid w:val="00882120"/>
    <w:rsid w:val="00882650"/>
    <w:rsid w:val="00882CBA"/>
    <w:rsid w:val="00882CCC"/>
    <w:rsid w:val="00882E7A"/>
    <w:rsid w:val="00882F29"/>
    <w:rsid w:val="008831D8"/>
    <w:rsid w:val="008831DF"/>
    <w:rsid w:val="00884742"/>
    <w:rsid w:val="00884FA5"/>
    <w:rsid w:val="00885D3F"/>
    <w:rsid w:val="00886083"/>
    <w:rsid w:val="0088669C"/>
    <w:rsid w:val="008868A7"/>
    <w:rsid w:val="008869BA"/>
    <w:rsid w:val="00886AC5"/>
    <w:rsid w:val="00887980"/>
    <w:rsid w:val="00887AB2"/>
    <w:rsid w:val="0089024A"/>
    <w:rsid w:val="00891376"/>
    <w:rsid w:val="00891C03"/>
    <w:rsid w:val="00892CC7"/>
    <w:rsid w:val="00893853"/>
    <w:rsid w:val="00893BCD"/>
    <w:rsid w:val="0089644B"/>
    <w:rsid w:val="00896978"/>
    <w:rsid w:val="008969DD"/>
    <w:rsid w:val="00896EEB"/>
    <w:rsid w:val="008970F4"/>
    <w:rsid w:val="00897468"/>
    <w:rsid w:val="00897574"/>
    <w:rsid w:val="008A0A4A"/>
    <w:rsid w:val="008A1424"/>
    <w:rsid w:val="008A160E"/>
    <w:rsid w:val="008A1632"/>
    <w:rsid w:val="008A2EC1"/>
    <w:rsid w:val="008A3A28"/>
    <w:rsid w:val="008A3AF0"/>
    <w:rsid w:val="008A4D06"/>
    <w:rsid w:val="008A567F"/>
    <w:rsid w:val="008A596D"/>
    <w:rsid w:val="008A59DD"/>
    <w:rsid w:val="008A646A"/>
    <w:rsid w:val="008A6AFE"/>
    <w:rsid w:val="008A790F"/>
    <w:rsid w:val="008A7932"/>
    <w:rsid w:val="008A7BF5"/>
    <w:rsid w:val="008B1787"/>
    <w:rsid w:val="008B18B3"/>
    <w:rsid w:val="008B2B01"/>
    <w:rsid w:val="008B32CC"/>
    <w:rsid w:val="008B356F"/>
    <w:rsid w:val="008B4019"/>
    <w:rsid w:val="008B430E"/>
    <w:rsid w:val="008B4453"/>
    <w:rsid w:val="008B47F8"/>
    <w:rsid w:val="008B48AF"/>
    <w:rsid w:val="008B4C84"/>
    <w:rsid w:val="008B507F"/>
    <w:rsid w:val="008B57EC"/>
    <w:rsid w:val="008B5DAC"/>
    <w:rsid w:val="008B600E"/>
    <w:rsid w:val="008B6BE3"/>
    <w:rsid w:val="008B7158"/>
    <w:rsid w:val="008B7B55"/>
    <w:rsid w:val="008B7E70"/>
    <w:rsid w:val="008C04CF"/>
    <w:rsid w:val="008C10EA"/>
    <w:rsid w:val="008C1459"/>
    <w:rsid w:val="008C2802"/>
    <w:rsid w:val="008C408D"/>
    <w:rsid w:val="008C48C4"/>
    <w:rsid w:val="008C4A4B"/>
    <w:rsid w:val="008C5526"/>
    <w:rsid w:val="008C5A44"/>
    <w:rsid w:val="008C68C1"/>
    <w:rsid w:val="008C6D23"/>
    <w:rsid w:val="008C6EF7"/>
    <w:rsid w:val="008C71AC"/>
    <w:rsid w:val="008C71C3"/>
    <w:rsid w:val="008D01B3"/>
    <w:rsid w:val="008D0FE3"/>
    <w:rsid w:val="008D157F"/>
    <w:rsid w:val="008D1605"/>
    <w:rsid w:val="008D2F48"/>
    <w:rsid w:val="008D3264"/>
    <w:rsid w:val="008D4C2C"/>
    <w:rsid w:val="008D4CCC"/>
    <w:rsid w:val="008D4E65"/>
    <w:rsid w:val="008D66AA"/>
    <w:rsid w:val="008D789C"/>
    <w:rsid w:val="008E0891"/>
    <w:rsid w:val="008E1B65"/>
    <w:rsid w:val="008E2502"/>
    <w:rsid w:val="008E311C"/>
    <w:rsid w:val="008E39AB"/>
    <w:rsid w:val="008E3B38"/>
    <w:rsid w:val="008E412C"/>
    <w:rsid w:val="008E413C"/>
    <w:rsid w:val="008E44F1"/>
    <w:rsid w:val="008E4D63"/>
    <w:rsid w:val="008E552C"/>
    <w:rsid w:val="008E65BF"/>
    <w:rsid w:val="008E6F5B"/>
    <w:rsid w:val="008E7C9A"/>
    <w:rsid w:val="008E7FCD"/>
    <w:rsid w:val="008F0167"/>
    <w:rsid w:val="008F0658"/>
    <w:rsid w:val="008F1286"/>
    <w:rsid w:val="008F1298"/>
    <w:rsid w:val="008F152C"/>
    <w:rsid w:val="008F1EAD"/>
    <w:rsid w:val="008F22AD"/>
    <w:rsid w:val="008F23E0"/>
    <w:rsid w:val="008F267F"/>
    <w:rsid w:val="008F3317"/>
    <w:rsid w:val="008F3B98"/>
    <w:rsid w:val="008F4958"/>
    <w:rsid w:val="008F4D2F"/>
    <w:rsid w:val="008F5283"/>
    <w:rsid w:val="008F548F"/>
    <w:rsid w:val="008F56A1"/>
    <w:rsid w:val="008F5977"/>
    <w:rsid w:val="008F5F3E"/>
    <w:rsid w:val="008F6A67"/>
    <w:rsid w:val="008F6EFC"/>
    <w:rsid w:val="008F713F"/>
    <w:rsid w:val="008F7831"/>
    <w:rsid w:val="008F7E86"/>
    <w:rsid w:val="00900CD6"/>
    <w:rsid w:val="00901EC2"/>
    <w:rsid w:val="00901EF8"/>
    <w:rsid w:val="009021AD"/>
    <w:rsid w:val="00902B0C"/>
    <w:rsid w:val="009031FA"/>
    <w:rsid w:val="00903AFD"/>
    <w:rsid w:val="00903CC7"/>
    <w:rsid w:val="009043BD"/>
    <w:rsid w:val="009044AF"/>
    <w:rsid w:val="009044B4"/>
    <w:rsid w:val="0090527D"/>
    <w:rsid w:val="00905916"/>
    <w:rsid w:val="00905FDF"/>
    <w:rsid w:val="00906451"/>
    <w:rsid w:val="009064EC"/>
    <w:rsid w:val="009066CB"/>
    <w:rsid w:val="00906800"/>
    <w:rsid w:val="00906951"/>
    <w:rsid w:val="00906D9F"/>
    <w:rsid w:val="00906EC5"/>
    <w:rsid w:val="00907035"/>
    <w:rsid w:val="00907364"/>
    <w:rsid w:val="009109ED"/>
    <w:rsid w:val="00911579"/>
    <w:rsid w:val="00911778"/>
    <w:rsid w:val="00911F63"/>
    <w:rsid w:val="00912165"/>
    <w:rsid w:val="00912647"/>
    <w:rsid w:val="00912B75"/>
    <w:rsid w:val="00912E24"/>
    <w:rsid w:val="00912E41"/>
    <w:rsid w:val="009137EB"/>
    <w:rsid w:val="00913AD0"/>
    <w:rsid w:val="009147D9"/>
    <w:rsid w:val="00914BE2"/>
    <w:rsid w:val="009159F9"/>
    <w:rsid w:val="009160B9"/>
    <w:rsid w:val="009169D0"/>
    <w:rsid w:val="00916C84"/>
    <w:rsid w:val="00916F2A"/>
    <w:rsid w:val="009176CD"/>
    <w:rsid w:val="00917C6B"/>
    <w:rsid w:val="00917E9C"/>
    <w:rsid w:val="009200DA"/>
    <w:rsid w:val="0092167E"/>
    <w:rsid w:val="009216DC"/>
    <w:rsid w:val="00921790"/>
    <w:rsid w:val="009224FF"/>
    <w:rsid w:val="00923927"/>
    <w:rsid w:val="0092628F"/>
    <w:rsid w:val="009264F2"/>
    <w:rsid w:val="009267DA"/>
    <w:rsid w:val="00926B31"/>
    <w:rsid w:val="00927630"/>
    <w:rsid w:val="00930036"/>
    <w:rsid w:val="009309F1"/>
    <w:rsid w:val="00930B49"/>
    <w:rsid w:val="00930C4E"/>
    <w:rsid w:val="00930C8C"/>
    <w:rsid w:val="00931788"/>
    <w:rsid w:val="0093524A"/>
    <w:rsid w:val="0093601C"/>
    <w:rsid w:val="009360D1"/>
    <w:rsid w:val="00936E57"/>
    <w:rsid w:val="00937838"/>
    <w:rsid w:val="00937868"/>
    <w:rsid w:val="0093788C"/>
    <w:rsid w:val="00937FD3"/>
    <w:rsid w:val="00940429"/>
    <w:rsid w:val="009404FD"/>
    <w:rsid w:val="009414F8"/>
    <w:rsid w:val="00941896"/>
    <w:rsid w:val="009418D6"/>
    <w:rsid w:val="00941A10"/>
    <w:rsid w:val="00942128"/>
    <w:rsid w:val="00943097"/>
    <w:rsid w:val="009434ED"/>
    <w:rsid w:val="009437B4"/>
    <w:rsid w:val="00943BC3"/>
    <w:rsid w:val="00944C29"/>
    <w:rsid w:val="009456B6"/>
    <w:rsid w:val="0094572F"/>
    <w:rsid w:val="00945C0D"/>
    <w:rsid w:val="00946086"/>
    <w:rsid w:val="00946B45"/>
    <w:rsid w:val="00946BCB"/>
    <w:rsid w:val="009472F0"/>
    <w:rsid w:val="0095048D"/>
    <w:rsid w:val="00950590"/>
    <w:rsid w:val="00950967"/>
    <w:rsid w:val="00950A49"/>
    <w:rsid w:val="00951125"/>
    <w:rsid w:val="00951A0A"/>
    <w:rsid w:val="0095256C"/>
    <w:rsid w:val="0095336F"/>
    <w:rsid w:val="00953CA2"/>
    <w:rsid w:val="00955AD8"/>
    <w:rsid w:val="00955FB1"/>
    <w:rsid w:val="00957447"/>
    <w:rsid w:val="00957EB4"/>
    <w:rsid w:val="009603D0"/>
    <w:rsid w:val="00960CA1"/>
    <w:rsid w:val="00962475"/>
    <w:rsid w:val="009653E5"/>
    <w:rsid w:val="009665F5"/>
    <w:rsid w:val="00967683"/>
    <w:rsid w:val="00967946"/>
    <w:rsid w:val="00970794"/>
    <w:rsid w:val="00970F27"/>
    <w:rsid w:val="00971114"/>
    <w:rsid w:val="00971464"/>
    <w:rsid w:val="009714E7"/>
    <w:rsid w:val="009717C6"/>
    <w:rsid w:val="009717CF"/>
    <w:rsid w:val="00971BD5"/>
    <w:rsid w:val="0097322A"/>
    <w:rsid w:val="009742EF"/>
    <w:rsid w:val="00974AB5"/>
    <w:rsid w:val="00974B95"/>
    <w:rsid w:val="00974D70"/>
    <w:rsid w:val="00974F48"/>
    <w:rsid w:val="0097541F"/>
    <w:rsid w:val="00975E6A"/>
    <w:rsid w:val="00977A38"/>
    <w:rsid w:val="00980755"/>
    <w:rsid w:val="00981516"/>
    <w:rsid w:val="00981C53"/>
    <w:rsid w:val="00981E5B"/>
    <w:rsid w:val="0098241E"/>
    <w:rsid w:val="00982D4F"/>
    <w:rsid w:val="009830BA"/>
    <w:rsid w:val="00983BAF"/>
    <w:rsid w:val="0098412E"/>
    <w:rsid w:val="00984596"/>
    <w:rsid w:val="00984FC5"/>
    <w:rsid w:val="009856F9"/>
    <w:rsid w:val="00986878"/>
    <w:rsid w:val="0098724B"/>
    <w:rsid w:val="009875A3"/>
    <w:rsid w:val="00987FC6"/>
    <w:rsid w:val="00987FFE"/>
    <w:rsid w:val="0099057D"/>
    <w:rsid w:val="00990C46"/>
    <w:rsid w:val="00990D22"/>
    <w:rsid w:val="00990EE4"/>
    <w:rsid w:val="00991196"/>
    <w:rsid w:val="00991666"/>
    <w:rsid w:val="00992CFA"/>
    <w:rsid w:val="009934C6"/>
    <w:rsid w:val="00993A00"/>
    <w:rsid w:val="00993A39"/>
    <w:rsid w:val="009940F2"/>
    <w:rsid w:val="0099570E"/>
    <w:rsid w:val="00995793"/>
    <w:rsid w:val="00995EA0"/>
    <w:rsid w:val="00996A4F"/>
    <w:rsid w:val="00997042"/>
    <w:rsid w:val="00997D9B"/>
    <w:rsid w:val="00997F38"/>
    <w:rsid w:val="009A2821"/>
    <w:rsid w:val="009A2864"/>
    <w:rsid w:val="009A41D0"/>
    <w:rsid w:val="009A4C8E"/>
    <w:rsid w:val="009A5359"/>
    <w:rsid w:val="009A6046"/>
    <w:rsid w:val="009A6B11"/>
    <w:rsid w:val="009A6B9F"/>
    <w:rsid w:val="009A6EF9"/>
    <w:rsid w:val="009A7141"/>
    <w:rsid w:val="009A79C8"/>
    <w:rsid w:val="009B06D9"/>
    <w:rsid w:val="009B0A0A"/>
    <w:rsid w:val="009B0ECB"/>
    <w:rsid w:val="009B1142"/>
    <w:rsid w:val="009B14D9"/>
    <w:rsid w:val="009B1823"/>
    <w:rsid w:val="009B1C42"/>
    <w:rsid w:val="009B2635"/>
    <w:rsid w:val="009B2759"/>
    <w:rsid w:val="009B2D22"/>
    <w:rsid w:val="009B2FC5"/>
    <w:rsid w:val="009B3012"/>
    <w:rsid w:val="009B3287"/>
    <w:rsid w:val="009B37C0"/>
    <w:rsid w:val="009B60D5"/>
    <w:rsid w:val="009B747B"/>
    <w:rsid w:val="009B7761"/>
    <w:rsid w:val="009B79D9"/>
    <w:rsid w:val="009C021E"/>
    <w:rsid w:val="009C051B"/>
    <w:rsid w:val="009C07B1"/>
    <w:rsid w:val="009C23C3"/>
    <w:rsid w:val="009C2530"/>
    <w:rsid w:val="009C268C"/>
    <w:rsid w:val="009C2941"/>
    <w:rsid w:val="009C316B"/>
    <w:rsid w:val="009C33B3"/>
    <w:rsid w:val="009C3DCA"/>
    <w:rsid w:val="009C3E14"/>
    <w:rsid w:val="009C4339"/>
    <w:rsid w:val="009C4AA5"/>
    <w:rsid w:val="009C552F"/>
    <w:rsid w:val="009C5FD9"/>
    <w:rsid w:val="009C691D"/>
    <w:rsid w:val="009C6BCF"/>
    <w:rsid w:val="009C7653"/>
    <w:rsid w:val="009D004C"/>
    <w:rsid w:val="009D0D45"/>
    <w:rsid w:val="009D1F8B"/>
    <w:rsid w:val="009D217E"/>
    <w:rsid w:val="009D21D6"/>
    <w:rsid w:val="009D29B3"/>
    <w:rsid w:val="009D3BF2"/>
    <w:rsid w:val="009D3C2C"/>
    <w:rsid w:val="009D45EA"/>
    <w:rsid w:val="009D4851"/>
    <w:rsid w:val="009D490A"/>
    <w:rsid w:val="009D491C"/>
    <w:rsid w:val="009D4CF0"/>
    <w:rsid w:val="009D4E3D"/>
    <w:rsid w:val="009D555B"/>
    <w:rsid w:val="009D5938"/>
    <w:rsid w:val="009D5A92"/>
    <w:rsid w:val="009D5C6D"/>
    <w:rsid w:val="009D5D6F"/>
    <w:rsid w:val="009D684C"/>
    <w:rsid w:val="009D6A5F"/>
    <w:rsid w:val="009D6CD9"/>
    <w:rsid w:val="009E0246"/>
    <w:rsid w:val="009E04C9"/>
    <w:rsid w:val="009E1520"/>
    <w:rsid w:val="009E15F9"/>
    <w:rsid w:val="009E1CBE"/>
    <w:rsid w:val="009E27C3"/>
    <w:rsid w:val="009E29C0"/>
    <w:rsid w:val="009E3049"/>
    <w:rsid w:val="009E36B6"/>
    <w:rsid w:val="009E41B7"/>
    <w:rsid w:val="009E6326"/>
    <w:rsid w:val="009E640D"/>
    <w:rsid w:val="009E6D44"/>
    <w:rsid w:val="009E713C"/>
    <w:rsid w:val="009E759C"/>
    <w:rsid w:val="009E75DB"/>
    <w:rsid w:val="009F020A"/>
    <w:rsid w:val="009F0E92"/>
    <w:rsid w:val="009F1694"/>
    <w:rsid w:val="009F1A87"/>
    <w:rsid w:val="009F2303"/>
    <w:rsid w:val="009F2583"/>
    <w:rsid w:val="009F2872"/>
    <w:rsid w:val="009F2FD1"/>
    <w:rsid w:val="009F310D"/>
    <w:rsid w:val="009F32A8"/>
    <w:rsid w:val="009F3507"/>
    <w:rsid w:val="009F384B"/>
    <w:rsid w:val="009F477B"/>
    <w:rsid w:val="009F585C"/>
    <w:rsid w:val="009F60A9"/>
    <w:rsid w:val="009F633E"/>
    <w:rsid w:val="009F65AE"/>
    <w:rsid w:val="009F72B1"/>
    <w:rsid w:val="009F7C34"/>
    <w:rsid w:val="00A00A50"/>
    <w:rsid w:val="00A01F0E"/>
    <w:rsid w:val="00A0321F"/>
    <w:rsid w:val="00A0389E"/>
    <w:rsid w:val="00A040F0"/>
    <w:rsid w:val="00A0467E"/>
    <w:rsid w:val="00A0492D"/>
    <w:rsid w:val="00A04937"/>
    <w:rsid w:val="00A04C25"/>
    <w:rsid w:val="00A068A8"/>
    <w:rsid w:val="00A06AD7"/>
    <w:rsid w:val="00A06BB4"/>
    <w:rsid w:val="00A06D75"/>
    <w:rsid w:val="00A07AD6"/>
    <w:rsid w:val="00A07D82"/>
    <w:rsid w:val="00A07F51"/>
    <w:rsid w:val="00A10139"/>
    <w:rsid w:val="00A101D1"/>
    <w:rsid w:val="00A11A99"/>
    <w:rsid w:val="00A11E61"/>
    <w:rsid w:val="00A120FE"/>
    <w:rsid w:val="00A13659"/>
    <w:rsid w:val="00A137E2"/>
    <w:rsid w:val="00A15D87"/>
    <w:rsid w:val="00A16539"/>
    <w:rsid w:val="00A1790F"/>
    <w:rsid w:val="00A17FAF"/>
    <w:rsid w:val="00A20086"/>
    <w:rsid w:val="00A207B0"/>
    <w:rsid w:val="00A20CCF"/>
    <w:rsid w:val="00A2105F"/>
    <w:rsid w:val="00A21CD9"/>
    <w:rsid w:val="00A21D4D"/>
    <w:rsid w:val="00A22864"/>
    <w:rsid w:val="00A22B9A"/>
    <w:rsid w:val="00A22FA6"/>
    <w:rsid w:val="00A24957"/>
    <w:rsid w:val="00A24C79"/>
    <w:rsid w:val="00A24D3E"/>
    <w:rsid w:val="00A272A9"/>
    <w:rsid w:val="00A27718"/>
    <w:rsid w:val="00A27A10"/>
    <w:rsid w:val="00A30358"/>
    <w:rsid w:val="00A30385"/>
    <w:rsid w:val="00A30A04"/>
    <w:rsid w:val="00A3110D"/>
    <w:rsid w:val="00A3115B"/>
    <w:rsid w:val="00A31248"/>
    <w:rsid w:val="00A312BF"/>
    <w:rsid w:val="00A31935"/>
    <w:rsid w:val="00A3202E"/>
    <w:rsid w:val="00A321A7"/>
    <w:rsid w:val="00A32D9D"/>
    <w:rsid w:val="00A33203"/>
    <w:rsid w:val="00A338C2"/>
    <w:rsid w:val="00A33F48"/>
    <w:rsid w:val="00A346C5"/>
    <w:rsid w:val="00A34BED"/>
    <w:rsid w:val="00A34EAB"/>
    <w:rsid w:val="00A3586A"/>
    <w:rsid w:val="00A3598C"/>
    <w:rsid w:val="00A36D12"/>
    <w:rsid w:val="00A36F23"/>
    <w:rsid w:val="00A37CB2"/>
    <w:rsid w:val="00A37EDE"/>
    <w:rsid w:val="00A40349"/>
    <w:rsid w:val="00A41E93"/>
    <w:rsid w:val="00A41F35"/>
    <w:rsid w:val="00A42724"/>
    <w:rsid w:val="00A427DC"/>
    <w:rsid w:val="00A435C3"/>
    <w:rsid w:val="00A44292"/>
    <w:rsid w:val="00A4693D"/>
    <w:rsid w:val="00A470E1"/>
    <w:rsid w:val="00A4763D"/>
    <w:rsid w:val="00A479A9"/>
    <w:rsid w:val="00A51105"/>
    <w:rsid w:val="00A511F5"/>
    <w:rsid w:val="00A5124A"/>
    <w:rsid w:val="00A51408"/>
    <w:rsid w:val="00A5192F"/>
    <w:rsid w:val="00A53E68"/>
    <w:rsid w:val="00A54056"/>
    <w:rsid w:val="00A5429B"/>
    <w:rsid w:val="00A54AB4"/>
    <w:rsid w:val="00A54D4D"/>
    <w:rsid w:val="00A554E8"/>
    <w:rsid w:val="00A56A1D"/>
    <w:rsid w:val="00A56C55"/>
    <w:rsid w:val="00A57997"/>
    <w:rsid w:val="00A612E8"/>
    <w:rsid w:val="00A614F4"/>
    <w:rsid w:val="00A623FE"/>
    <w:rsid w:val="00A62460"/>
    <w:rsid w:val="00A6256C"/>
    <w:rsid w:val="00A628E9"/>
    <w:rsid w:val="00A6385E"/>
    <w:rsid w:val="00A63B75"/>
    <w:rsid w:val="00A63F5B"/>
    <w:rsid w:val="00A641A5"/>
    <w:rsid w:val="00A64413"/>
    <w:rsid w:val="00A645BD"/>
    <w:rsid w:val="00A64736"/>
    <w:rsid w:val="00A649C2"/>
    <w:rsid w:val="00A651FB"/>
    <w:rsid w:val="00A65305"/>
    <w:rsid w:val="00A65711"/>
    <w:rsid w:val="00A659AA"/>
    <w:rsid w:val="00A661B9"/>
    <w:rsid w:val="00A66A07"/>
    <w:rsid w:val="00A66B6C"/>
    <w:rsid w:val="00A670F9"/>
    <w:rsid w:val="00A67527"/>
    <w:rsid w:val="00A678F6"/>
    <w:rsid w:val="00A70C6C"/>
    <w:rsid w:val="00A71060"/>
    <w:rsid w:val="00A71BFC"/>
    <w:rsid w:val="00A73CEC"/>
    <w:rsid w:val="00A740F8"/>
    <w:rsid w:val="00A74C08"/>
    <w:rsid w:val="00A74E0A"/>
    <w:rsid w:val="00A75D93"/>
    <w:rsid w:val="00A76026"/>
    <w:rsid w:val="00A7652F"/>
    <w:rsid w:val="00A7655F"/>
    <w:rsid w:val="00A7699E"/>
    <w:rsid w:val="00A76AFE"/>
    <w:rsid w:val="00A779E0"/>
    <w:rsid w:val="00A77B59"/>
    <w:rsid w:val="00A77C42"/>
    <w:rsid w:val="00A80588"/>
    <w:rsid w:val="00A8163D"/>
    <w:rsid w:val="00A82107"/>
    <w:rsid w:val="00A8279D"/>
    <w:rsid w:val="00A82D2C"/>
    <w:rsid w:val="00A8333B"/>
    <w:rsid w:val="00A833D8"/>
    <w:rsid w:val="00A83A97"/>
    <w:rsid w:val="00A8435C"/>
    <w:rsid w:val="00A84D53"/>
    <w:rsid w:val="00A852AD"/>
    <w:rsid w:val="00A85361"/>
    <w:rsid w:val="00A8574C"/>
    <w:rsid w:val="00A858BA"/>
    <w:rsid w:val="00A85A98"/>
    <w:rsid w:val="00A85DAD"/>
    <w:rsid w:val="00A86999"/>
    <w:rsid w:val="00A878A0"/>
    <w:rsid w:val="00A90545"/>
    <w:rsid w:val="00A90A36"/>
    <w:rsid w:val="00A91333"/>
    <w:rsid w:val="00A913B6"/>
    <w:rsid w:val="00A9155C"/>
    <w:rsid w:val="00A92311"/>
    <w:rsid w:val="00A9320C"/>
    <w:rsid w:val="00A93702"/>
    <w:rsid w:val="00A949CB"/>
    <w:rsid w:val="00A94F7B"/>
    <w:rsid w:val="00A95882"/>
    <w:rsid w:val="00A9589F"/>
    <w:rsid w:val="00A95E1F"/>
    <w:rsid w:val="00A95FAE"/>
    <w:rsid w:val="00A974F5"/>
    <w:rsid w:val="00A976D9"/>
    <w:rsid w:val="00AA0B0D"/>
    <w:rsid w:val="00AA11DC"/>
    <w:rsid w:val="00AA173B"/>
    <w:rsid w:val="00AA291C"/>
    <w:rsid w:val="00AA3C1A"/>
    <w:rsid w:val="00AA3E9A"/>
    <w:rsid w:val="00AA4BF1"/>
    <w:rsid w:val="00AA519C"/>
    <w:rsid w:val="00AA5209"/>
    <w:rsid w:val="00AA5A3F"/>
    <w:rsid w:val="00AA5CD8"/>
    <w:rsid w:val="00AA5F57"/>
    <w:rsid w:val="00AA645A"/>
    <w:rsid w:val="00AA6CC7"/>
    <w:rsid w:val="00AA6F1A"/>
    <w:rsid w:val="00AA7333"/>
    <w:rsid w:val="00AA73A8"/>
    <w:rsid w:val="00AA7714"/>
    <w:rsid w:val="00AA7A75"/>
    <w:rsid w:val="00AB1723"/>
    <w:rsid w:val="00AB17B5"/>
    <w:rsid w:val="00AB1A53"/>
    <w:rsid w:val="00AB24A5"/>
    <w:rsid w:val="00AB2A9C"/>
    <w:rsid w:val="00AB3154"/>
    <w:rsid w:val="00AB3164"/>
    <w:rsid w:val="00AB4582"/>
    <w:rsid w:val="00AB4773"/>
    <w:rsid w:val="00AB496F"/>
    <w:rsid w:val="00AB4E8C"/>
    <w:rsid w:val="00AB508A"/>
    <w:rsid w:val="00AB5AAA"/>
    <w:rsid w:val="00AB5BB2"/>
    <w:rsid w:val="00AB6307"/>
    <w:rsid w:val="00AB6851"/>
    <w:rsid w:val="00AB7AA7"/>
    <w:rsid w:val="00AB7C6B"/>
    <w:rsid w:val="00AC0785"/>
    <w:rsid w:val="00AC1288"/>
    <w:rsid w:val="00AC1D46"/>
    <w:rsid w:val="00AC2465"/>
    <w:rsid w:val="00AC2BB7"/>
    <w:rsid w:val="00AC300B"/>
    <w:rsid w:val="00AC31E0"/>
    <w:rsid w:val="00AC3663"/>
    <w:rsid w:val="00AC3B77"/>
    <w:rsid w:val="00AC3E5C"/>
    <w:rsid w:val="00AC5328"/>
    <w:rsid w:val="00AC6331"/>
    <w:rsid w:val="00AC6504"/>
    <w:rsid w:val="00AC70BD"/>
    <w:rsid w:val="00AC7220"/>
    <w:rsid w:val="00AC73EE"/>
    <w:rsid w:val="00AC75CC"/>
    <w:rsid w:val="00AD01CF"/>
    <w:rsid w:val="00AD04B1"/>
    <w:rsid w:val="00AD0640"/>
    <w:rsid w:val="00AD07F9"/>
    <w:rsid w:val="00AD15E7"/>
    <w:rsid w:val="00AD1CB8"/>
    <w:rsid w:val="00AD1E61"/>
    <w:rsid w:val="00AD4455"/>
    <w:rsid w:val="00AD4EF0"/>
    <w:rsid w:val="00AD644C"/>
    <w:rsid w:val="00AD68AE"/>
    <w:rsid w:val="00AD69BC"/>
    <w:rsid w:val="00AD6E7D"/>
    <w:rsid w:val="00AD72A0"/>
    <w:rsid w:val="00AD76B1"/>
    <w:rsid w:val="00AD7BD5"/>
    <w:rsid w:val="00AE0169"/>
    <w:rsid w:val="00AE01C3"/>
    <w:rsid w:val="00AE1263"/>
    <w:rsid w:val="00AE1BD0"/>
    <w:rsid w:val="00AE2172"/>
    <w:rsid w:val="00AE267E"/>
    <w:rsid w:val="00AE4100"/>
    <w:rsid w:val="00AE4A74"/>
    <w:rsid w:val="00AE4F9A"/>
    <w:rsid w:val="00AE5551"/>
    <w:rsid w:val="00AE5C7F"/>
    <w:rsid w:val="00AE6989"/>
    <w:rsid w:val="00AE6C5C"/>
    <w:rsid w:val="00AE6CB8"/>
    <w:rsid w:val="00AE7069"/>
    <w:rsid w:val="00AE7226"/>
    <w:rsid w:val="00AF00A8"/>
    <w:rsid w:val="00AF0205"/>
    <w:rsid w:val="00AF0EF9"/>
    <w:rsid w:val="00AF0FCB"/>
    <w:rsid w:val="00AF139B"/>
    <w:rsid w:val="00AF1CD9"/>
    <w:rsid w:val="00AF1DC1"/>
    <w:rsid w:val="00AF1E35"/>
    <w:rsid w:val="00AF25DD"/>
    <w:rsid w:val="00AF2764"/>
    <w:rsid w:val="00AF2FF4"/>
    <w:rsid w:val="00AF4EAF"/>
    <w:rsid w:val="00AF6261"/>
    <w:rsid w:val="00AF7097"/>
    <w:rsid w:val="00AF714E"/>
    <w:rsid w:val="00B00B96"/>
    <w:rsid w:val="00B01AA9"/>
    <w:rsid w:val="00B03672"/>
    <w:rsid w:val="00B03862"/>
    <w:rsid w:val="00B046D2"/>
    <w:rsid w:val="00B049CE"/>
    <w:rsid w:val="00B04DBC"/>
    <w:rsid w:val="00B0543B"/>
    <w:rsid w:val="00B05B64"/>
    <w:rsid w:val="00B05EB7"/>
    <w:rsid w:val="00B06664"/>
    <w:rsid w:val="00B06F8E"/>
    <w:rsid w:val="00B07E9C"/>
    <w:rsid w:val="00B10FED"/>
    <w:rsid w:val="00B11A07"/>
    <w:rsid w:val="00B12553"/>
    <w:rsid w:val="00B13256"/>
    <w:rsid w:val="00B1338D"/>
    <w:rsid w:val="00B138B7"/>
    <w:rsid w:val="00B13EAF"/>
    <w:rsid w:val="00B13FBA"/>
    <w:rsid w:val="00B14B9B"/>
    <w:rsid w:val="00B14C2D"/>
    <w:rsid w:val="00B15731"/>
    <w:rsid w:val="00B16AFB"/>
    <w:rsid w:val="00B1713E"/>
    <w:rsid w:val="00B20742"/>
    <w:rsid w:val="00B21028"/>
    <w:rsid w:val="00B21A5A"/>
    <w:rsid w:val="00B220F7"/>
    <w:rsid w:val="00B22854"/>
    <w:rsid w:val="00B228E8"/>
    <w:rsid w:val="00B23772"/>
    <w:rsid w:val="00B23F8B"/>
    <w:rsid w:val="00B240E9"/>
    <w:rsid w:val="00B24121"/>
    <w:rsid w:val="00B2436E"/>
    <w:rsid w:val="00B2472B"/>
    <w:rsid w:val="00B24B3A"/>
    <w:rsid w:val="00B24E1E"/>
    <w:rsid w:val="00B251A8"/>
    <w:rsid w:val="00B25201"/>
    <w:rsid w:val="00B26154"/>
    <w:rsid w:val="00B2622D"/>
    <w:rsid w:val="00B26E90"/>
    <w:rsid w:val="00B271F5"/>
    <w:rsid w:val="00B30A2E"/>
    <w:rsid w:val="00B30F7C"/>
    <w:rsid w:val="00B3104E"/>
    <w:rsid w:val="00B32E57"/>
    <w:rsid w:val="00B345B8"/>
    <w:rsid w:val="00B3681D"/>
    <w:rsid w:val="00B36A76"/>
    <w:rsid w:val="00B36DB5"/>
    <w:rsid w:val="00B37B7A"/>
    <w:rsid w:val="00B37CA8"/>
    <w:rsid w:val="00B40106"/>
    <w:rsid w:val="00B40A4B"/>
    <w:rsid w:val="00B41E32"/>
    <w:rsid w:val="00B41ED1"/>
    <w:rsid w:val="00B43672"/>
    <w:rsid w:val="00B44EA7"/>
    <w:rsid w:val="00B464C8"/>
    <w:rsid w:val="00B4679A"/>
    <w:rsid w:val="00B46A58"/>
    <w:rsid w:val="00B47394"/>
    <w:rsid w:val="00B505A1"/>
    <w:rsid w:val="00B51107"/>
    <w:rsid w:val="00B51994"/>
    <w:rsid w:val="00B51D3A"/>
    <w:rsid w:val="00B51E9E"/>
    <w:rsid w:val="00B52042"/>
    <w:rsid w:val="00B525EF"/>
    <w:rsid w:val="00B52B5D"/>
    <w:rsid w:val="00B52DDC"/>
    <w:rsid w:val="00B53443"/>
    <w:rsid w:val="00B53DF7"/>
    <w:rsid w:val="00B53F57"/>
    <w:rsid w:val="00B54129"/>
    <w:rsid w:val="00B541D7"/>
    <w:rsid w:val="00B54742"/>
    <w:rsid w:val="00B54940"/>
    <w:rsid w:val="00B5496A"/>
    <w:rsid w:val="00B55C04"/>
    <w:rsid w:val="00B55DDC"/>
    <w:rsid w:val="00B5678B"/>
    <w:rsid w:val="00B5692D"/>
    <w:rsid w:val="00B5713F"/>
    <w:rsid w:val="00B571CD"/>
    <w:rsid w:val="00B57348"/>
    <w:rsid w:val="00B5739D"/>
    <w:rsid w:val="00B57790"/>
    <w:rsid w:val="00B57954"/>
    <w:rsid w:val="00B60DD7"/>
    <w:rsid w:val="00B610B9"/>
    <w:rsid w:val="00B626A9"/>
    <w:rsid w:val="00B627E1"/>
    <w:rsid w:val="00B62869"/>
    <w:rsid w:val="00B62952"/>
    <w:rsid w:val="00B63772"/>
    <w:rsid w:val="00B63FF6"/>
    <w:rsid w:val="00B640FB"/>
    <w:rsid w:val="00B657CE"/>
    <w:rsid w:val="00B6596A"/>
    <w:rsid w:val="00B666EC"/>
    <w:rsid w:val="00B6692E"/>
    <w:rsid w:val="00B66A4A"/>
    <w:rsid w:val="00B66B90"/>
    <w:rsid w:val="00B678D2"/>
    <w:rsid w:val="00B67BE5"/>
    <w:rsid w:val="00B70712"/>
    <w:rsid w:val="00B712B0"/>
    <w:rsid w:val="00B7275D"/>
    <w:rsid w:val="00B73A07"/>
    <w:rsid w:val="00B73B02"/>
    <w:rsid w:val="00B742BF"/>
    <w:rsid w:val="00B74492"/>
    <w:rsid w:val="00B74C29"/>
    <w:rsid w:val="00B74F60"/>
    <w:rsid w:val="00B76A7B"/>
    <w:rsid w:val="00B76EAE"/>
    <w:rsid w:val="00B76F5D"/>
    <w:rsid w:val="00B77125"/>
    <w:rsid w:val="00B7757E"/>
    <w:rsid w:val="00B77A97"/>
    <w:rsid w:val="00B8046A"/>
    <w:rsid w:val="00B80736"/>
    <w:rsid w:val="00B81462"/>
    <w:rsid w:val="00B820BF"/>
    <w:rsid w:val="00B82324"/>
    <w:rsid w:val="00B831A3"/>
    <w:rsid w:val="00B83E1B"/>
    <w:rsid w:val="00B842D5"/>
    <w:rsid w:val="00B8451F"/>
    <w:rsid w:val="00B84A18"/>
    <w:rsid w:val="00B860E0"/>
    <w:rsid w:val="00B8660B"/>
    <w:rsid w:val="00B86B1D"/>
    <w:rsid w:val="00B86D69"/>
    <w:rsid w:val="00B87CAF"/>
    <w:rsid w:val="00B90045"/>
    <w:rsid w:val="00B9047A"/>
    <w:rsid w:val="00B916FC"/>
    <w:rsid w:val="00B91BE4"/>
    <w:rsid w:val="00B94167"/>
    <w:rsid w:val="00B94AA2"/>
    <w:rsid w:val="00B95379"/>
    <w:rsid w:val="00B9541F"/>
    <w:rsid w:val="00B95A12"/>
    <w:rsid w:val="00B96525"/>
    <w:rsid w:val="00B96880"/>
    <w:rsid w:val="00B974BD"/>
    <w:rsid w:val="00BA0C54"/>
    <w:rsid w:val="00BA0F9D"/>
    <w:rsid w:val="00BA121C"/>
    <w:rsid w:val="00BA12D1"/>
    <w:rsid w:val="00BA1AB6"/>
    <w:rsid w:val="00BA2416"/>
    <w:rsid w:val="00BA297B"/>
    <w:rsid w:val="00BA2AC6"/>
    <w:rsid w:val="00BA3237"/>
    <w:rsid w:val="00BA325F"/>
    <w:rsid w:val="00BA36ED"/>
    <w:rsid w:val="00BA3A54"/>
    <w:rsid w:val="00BA3FB3"/>
    <w:rsid w:val="00BA48A8"/>
    <w:rsid w:val="00BA50C0"/>
    <w:rsid w:val="00BA5176"/>
    <w:rsid w:val="00BA726C"/>
    <w:rsid w:val="00BA73F9"/>
    <w:rsid w:val="00BA7E91"/>
    <w:rsid w:val="00BB016B"/>
    <w:rsid w:val="00BB063E"/>
    <w:rsid w:val="00BB08AD"/>
    <w:rsid w:val="00BB1B23"/>
    <w:rsid w:val="00BB1C98"/>
    <w:rsid w:val="00BB3262"/>
    <w:rsid w:val="00BB3801"/>
    <w:rsid w:val="00BB394D"/>
    <w:rsid w:val="00BB3A97"/>
    <w:rsid w:val="00BB3E86"/>
    <w:rsid w:val="00BB406B"/>
    <w:rsid w:val="00BB493C"/>
    <w:rsid w:val="00BB4AA7"/>
    <w:rsid w:val="00BB4FD2"/>
    <w:rsid w:val="00BB5143"/>
    <w:rsid w:val="00BB51A6"/>
    <w:rsid w:val="00BB5741"/>
    <w:rsid w:val="00BB626B"/>
    <w:rsid w:val="00BB720A"/>
    <w:rsid w:val="00BB7687"/>
    <w:rsid w:val="00BB7CD3"/>
    <w:rsid w:val="00BC003A"/>
    <w:rsid w:val="00BC0D03"/>
    <w:rsid w:val="00BC191C"/>
    <w:rsid w:val="00BC22B5"/>
    <w:rsid w:val="00BC23F9"/>
    <w:rsid w:val="00BC3A79"/>
    <w:rsid w:val="00BC4399"/>
    <w:rsid w:val="00BC4927"/>
    <w:rsid w:val="00BC5C1B"/>
    <w:rsid w:val="00BC5CAC"/>
    <w:rsid w:val="00BC685D"/>
    <w:rsid w:val="00BC6996"/>
    <w:rsid w:val="00BC6D36"/>
    <w:rsid w:val="00BC7232"/>
    <w:rsid w:val="00BC7912"/>
    <w:rsid w:val="00BD0D1B"/>
    <w:rsid w:val="00BD0E34"/>
    <w:rsid w:val="00BD13BF"/>
    <w:rsid w:val="00BD1D50"/>
    <w:rsid w:val="00BD2040"/>
    <w:rsid w:val="00BD2B16"/>
    <w:rsid w:val="00BD37C9"/>
    <w:rsid w:val="00BD4CBC"/>
    <w:rsid w:val="00BD4DC5"/>
    <w:rsid w:val="00BD4FAA"/>
    <w:rsid w:val="00BD5757"/>
    <w:rsid w:val="00BD6773"/>
    <w:rsid w:val="00BD6DD9"/>
    <w:rsid w:val="00BD6F94"/>
    <w:rsid w:val="00BD7F5A"/>
    <w:rsid w:val="00BE0781"/>
    <w:rsid w:val="00BE1ABC"/>
    <w:rsid w:val="00BE1C23"/>
    <w:rsid w:val="00BE28AA"/>
    <w:rsid w:val="00BE2D52"/>
    <w:rsid w:val="00BE303F"/>
    <w:rsid w:val="00BE3353"/>
    <w:rsid w:val="00BE3494"/>
    <w:rsid w:val="00BE3A81"/>
    <w:rsid w:val="00BE3AEC"/>
    <w:rsid w:val="00BE4086"/>
    <w:rsid w:val="00BE4C25"/>
    <w:rsid w:val="00BE5012"/>
    <w:rsid w:val="00BE6139"/>
    <w:rsid w:val="00BE6442"/>
    <w:rsid w:val="00BE703A"/>
    <w:rsid w:val="00BE74BC"/>
    <w:rsid w:val="00BF167B"/>
    <w:rsid w:val="00BF1FB8"/>
    <w:rsid w:val="00BF2269"/>
    <w:rsid w:val="00BF4725"/>
    <w:rsid w:val="00BF4B60"/>
    <w:rsid w:val="00BF55B6"/>
    <w:rsid w:val="00BF5946"/>
    <w:rsid w:val="00BF5FE5"/>
    <w:rsid w:val="00BF66E6"/>
    <w:rsid w:val="00BF6D3F"/>
    <w:rsid w:val="00BF71AC"/>
    <w:rsid w:val="00BF73FE"/>
    <w:rsid w:val="00BF771B"/>
    <w:rsid w:val="00C00321"/>
    <w:rsid w:val="00C00E8F"/>
    <w:rsid w:val="00C0171E"/>
    <w:rsid w:val="00C020D5"/>
    <w:rsid w:val="00C02488"/>
    <w:rsid w:val="00C0286D"/>
    <w:rsid w:val="00C03715"/>
    <w:rsid w:val="00C039B2"/>
    <w:rsid w:val="00C046D5"/>
    <w:rsid w:val="00C04DD6"/>
    <w:rsid w:val="00C0548D"/>
    <w:rsid w:val="00C05B3E"/>
    <w:rsid w:val="00C05BEE"/>
    <w:rsid w:val="00C05D7F"/>
    <w:rsid w:val="00C061AF"/>
    <w:rsid w:val="00C06254"/>
    <w:rsid w:val="00C064BF"/>
    <w:rsid w:val="00C069B3"/>
    <w:rsid w:val="00C077FA"/>
    <w:rsid w:val="00C079E9"/>
    <w:rsid w:val="00C07A2B"/>
    <w:rsid w:val="00C102E2"/>
    <w:rsid w:val="00C10EB7"/>
    <w:rsid w:val="00C1121E"/>
    <w:rsid w:val="00C11327"/>
    <w:rsid w:val="00C11797"/>
    <w:rsid w:val="00C11EBE"/>
    <w:rsid w:val="00C1213D"/>
    <w:rsid w:val="00C12693"/>
    <w:rsid w:val="00C1367E"/>
    <w:rsid w:val="00C140B0"/>
    <w:rsid w:val="00C14F92"/>
    <w:rsid w:val="00C1592D"/>
    <w:rsid w:val="00C15ECC"/>
    <w:rsid w:val="00C1666E"/>
    <w:rsid w:val="00C17789"/>
    <w:rsid w:val="00C2013A"/>
    <w:rsid w:val="00C214CB"/>
    <w:rsid w:val="00C217F8"/>
    <w:rsid w:val="00C21AAF"/>
    <w:rsid w:val="00C22B35"/>
    <w:rsid w:val="00C233B9"/>
    <w:rsid w:val="00C23453"/>
    <w:rsid w:val="00C23BCA"/>
    <w:rsid w:val="00C2403F"/>
    <w:rsid w:val="00C242B9"/>
    <w:rsid w:val="00C2439C"/>
    <w:rsid w:val="00C25165"/>
    <w:rsid w:val="00C257E9"/>
    <w:rsid w:val="00C25D7C"/>
    <w:rsid w:val="00C2632C"/>
    <w:rsid w:val="00C27351"/>
    <w:rsid w:val="00C27FFC"/>
    <w:rsid w:val="00C30003"/>
    <w:rsid w:val="00C30123"/>
    <w:rsid w:val="00C30304"/>
    <w:rsid w:val="00C30426"/>
    <w:rsid w:val="00C30640"/>
    <w:rsid w:val="00C30749"/>
    <w:rsid w:val="00C3137E"/>
    <w:rsid w:val="00C31AC3"/>
    <w:rsid w:val="00C31BD7"/>
    <w:rsid w:val="00C31F6E"/>
    <w:rsid w:val="00C329EB"/>
    <w:rsid w:val="00C32F60"/>
    <w:rsid w:val="00C33414"/>
    <w:rsid w:val="00C34604"/>
    <w:rsid w:val="00C34690"/>
    <w:rsid w:val="00C3537F"/>
    <w:rsid w:val="00C35D39"/>
    <w:rsid w:val="00C374BF"/>
    <w:rsid w:val="00C37683"/>
    <w:rsid w:val="00C37A33"/>
    <w:rsid w:val="00C37FF4"/>
    <w:rsid w:val="00C4034A"/>
    <w:rsid w:val="00C40B4A"/>
    <w:rsid w:val="00C414D1"/>
    <w:rsid w:val="00C41B47"/>
    <w:rsid w:val="00C41DB4"/>
    <w:rsid w:val="00C423B2"/>
    <w:rsid w:val="00C42821"/>
    <w:rsid w:val="00C43433"/>
    <w:rsid w:val="00C456FA"/>
    <w:rsid w:val="00C4644F"/>
    <w:rsid w:val="00C465C4"/>
    <w:rsid w:val="00C46A92"/>
    <w:rsid w:val="00C47049"/>
    <w:rsid w:val="00C50137"/>
    <w:rsid w:val="00C50423"/>
    <w:rsid w:val="00C50D9C"/>
    <w:rsid w:val="00C514AA"/>
    <w:rsid w:val="00C51827"/>
    <w:rsid w:val="00C51D8B"/>
    <w:rsid w:val="00C51EDC"/>
    <w:rsid w:val="00C5239A"/>
    <w:rsid w:val="00C523E9"/>
    <w:rsid w:val="00C524D0"/>
    <w:rsid w:val="00C53B66"/>
    <w:rsid w:val="00C54031"/>
    <w:rsid w:val="00C54A1A"/>
    <w:rsid w:val="00C550B4"/>
    <w:rsid w:val="00C55D43"/>
    <w:rsid w:val="00C567B2"/>
    <w:rsid w:val="00C56D26"/>
    <w:rsid w:val="00C570CA"/>
    <w:rsid w:val="00C57764"/>
    <w:rsid w:val="00C57C37"/>
    <w:rsid w:val="00C60C8A"/>
    <w:rsid w:val="00C60FCB"/>
    <w:rsid w:val="00C62211"/>
    <w:rsid w:val="00C62295"/>
    <w:rsid w:val="00C622DE"/>
    <w:rsid w:val="00C6259A"/>
    <w:rsid w:val="00C62B90"/>
    <w:rsid w:val="00C630E6"/>
    <w:rsid w:val="00C6493B"/>
    <w:rsid w:val="00C65FFC"/>
    <w:rsid w:val="00C66946"/>
    <w:rsid w:val="00C66EDF"/>
    <w:rsid w:val="00C70439"/>
    <w:rsid w:val="00C71052"/>
    <w:rsid w:val="00C7169B"/>
    <w:rsid w:val="00C7172E"/>
    <w:rsid w:val="00C71B35"/>
    <w:rsid w:val="00C724E9"/>
    <w:rsid w:val="00C73A51"/>
    <w:rsid w:val="00C73FF9"/>
    <w:rsid w:val="00C7405B"/>
    <w:rsid w:val="00C741FB"/>
    <w:rsid w:val="00C74D3F"/>
    <w:rsid w:val="00C74DDA"/>
    <w:rsid w:val="00C74F34"/>
    <w:rsid w:val="00C75A0E"/>
    <w:rsid w:val="00C75B07"/>
    <w:rsid w:val="00C76010"/>
    <w:rsid w:val="00C76208"/>
    <w:rsid w:val="00C763EF"/>
    <w:rsid w:val="00C76BA2"/>
    <w:rsid w:val="00C76FB1"/>
    <w:rsid w:val="00C76FEE"/>
    <w:rsid w:val="00C7783C"/>
    <w:rsid w:val="00C80546"/>
    <w:rsid w:val="00C81131"/>
    <w:rsid w:val="00C8134B"/>
    <w:rsid w:val="00C817F1"/>
    <w:rsid w:val="00C81930"/>
    <w:rsid w:val="00C81EAB"/>
    <w:rsid w:val="00C8220C"/>
    <w:rsid w:val="00C82CEE"/>
    <w:rsid w:val="00C83ED8"/>
    <w:rsid w:val="00C8412C"/>
    <w:rsid w:val="00C84750"/>
    <w:rsid w:val="00C848B9"/>
    <w:rsid w:val="00C849E1"/>
    <w:rsid w:val="00C85551"/>
    <w:rsid w:val="00C85A25"/>
    <w:rsid w:val="00C86292"/>
    <w:rsid w:val="00C8674D"/>
    <w:rsid w:val="00C87415"/>
    <w:rsid w:val="00C9085B"/>
    <w:rsid w:val="00C90F98"/>
    <w:rsid w:val="00C9121E"/>
    <w:rsid w:val="00C91969"/>
    <w:rsid w:val="00C9237B"/>
    <w:rsid w:val="00C92723"/>
    <w:rsid w:val="00C92FFA"/>
    <w:rsid w:val="00C93080"/>
    <w:rsid w:val="00C93840"/>
    <w:rsid w:val="00C946A5"/>
    <w:rsid w:val="00C94B3F"/>
    <w:rsid w:val="00C96D8D"/>
    <w:rsid w:val="00C96E49"/>
    <w:rsid w:val="00C974FD"/>
    <w:rsid w:val="00C97AEF"/>
    <w:rsid w:val="00C97D1F"/>
    <w:rsid w:val="00C97E05"/>
    <w:rsid w:val="00CA03FF"/>
    <w:rsid w:val="00CA065E"/>
    <w:rsid w:val="00CA33F3"/>
    <w:rsid w:val="00CA3A1A"/>
    <w:rsid w:val="00CA6B78"/>
    <w:rsid w:val="00CA6F20"/>
    <w:rsid w:val="00CA73FF"/>
    <w:rsid w:val="00CB02CF"/>
    <w:rsid w:val="00CB0327"/>
    <w:rsid w:val="00CB1333"/>
    <w:rsid w:val="00CB2110"/>
    <w:rsid w:val="00CB2114"/>
    <w:rsid w:val="00CB2366"/>
    <w:rsid w:val="00CB267D"/>
    <w:rsid w:val="00CB28B4"/>
    <w:rsid w:val="00CB2D1B"/>
    <w:rsid w:val="00CB3660"/>
    <w:rsid w:val="00CB36A5"/>
    <w:rsid w:val="00CB3D40"/>
    <w:rsid w:val="00CB3DA1"/>
    <w:rsid w:val="00CB4393"/>
    <w:rsid w:val="00CB4591"/>
    <w:rsid w:val="00CB47ED"/>
    <w:rsid w:val="00CB52DB"/>
    <w:rsid w:val="00CB558B"/>
    <w:rsid w:val="00CB67FF"/>
    <w:rsid w:val="00CB773E"/>
    <w:rsid w:val="00CB7F85"/>
    <w:rsid w:val="00CC0611"/>
    <w:rsid w:val="00CC1538"/>
    <w:rsid w:val="00CC1FAC"/>
    <w:rsid w:val="00CC275A"/>
    <w:rsid w:val="00CC3E4E"/>
    <w:rsid w:val="00CC58FD"/>
    <w:rsid w:val="00CC69BC"/>
    <w:rsid w:val="00CC709E"/>
    <w:rsid w:val="00CC796F"/>
    <w:rsid w:val="00CC7D3F"/>
    <w:rsid w:val="00CD00DE"/>
    <w:rsid w:val="00CD0864"/>
    <w:rsid w:val="00CD191F"/>
    <w:rsid w:val="00CD1D6A"/>
    <w:rsid w:val="00CD2626"/>
    <w:rsid w:val="00CD36C4"/>
    <w:rsid w:val="00CD4045"/>
    <w:rsid w:val="00CD4172"/>
    <w:rsid w:val="00CD466F"/>
    <w:rsid w:val="00CD4B9D"/>
    <w:rsid w:val="00CD4F36"/>
    <w:rsid w:val="00CD530B"/>
    <w:rsid w:val="00CD55AF"/>
    <w:rsid w:val="00CD5B44"/>
    <w:rsid w:val="00CD5B87"/>
    <w:rsid w:val="00CD7766"/>
    <w:rsid w:val="00CD78FF"/>
    <w:rsid w:val="00CD7A6B"/>
    <w:rsid w:val="00CE0026"/>
    <w:rsid w:val="00CE029A"/>
    <w:rsid w:val="00CE052E"/>
    <w:rsid w:val="00CE159A"/>
    <w:rsid w:val="00CE1D68"/>
    <w:rsid w:val="00CE238C"/>
    <w:rsid w:val="00CE35AE"/>
    <w:rsid w:val="00CE36DC"/>
    <w:rsid w:val="00CE38A2"/>
    <w:rsid w:val="00CE4D7B"/>
    <w:rsid w:val="00CE725D"/>
    <w:rsid w:val="00CE78B8"/>
    <w:rsid w:val="00CE7AC3"/>
    <w:rsid w:val="00CF004A"/>
    <w:rsid w:val="00CF043E"/>
    <w:rsid w:val="00CF0B41"/>
    <w:rsid w:val="00CF0EC5"/>
    <w:rsid w:val="00CF0FF6"/>
    <w:rsid w:val="00CF1345"/>
    <w:rsid w:val="00CF14E2"/>
    <w:rsid w:val="00CF2A21"/>
    <w:rsid w:val="00CF42EB"/>
    <w:rsid w:val="00CF46DE"/>
    <w:rsid w:val="00CF6A02"/>
    <w:rsid w:val="00CF70D2"/>
    <w:rsid w:val="00CF7A55"/>
    <w:rsid w:val="00D0024D"/>
    <w:rsid w:val="00D00287"/>
    <w:rsid w:val="00D0044B"/>
    <w:rsid w:val="00D01B75"/>
    <w:rsid w:val="00D02020"/>
    <w:rsid w:val="00D02397"/>
    <w:rsid w:val="00D0477E"/>
    <w:rsid w:val="00D0491D"/>
    <w:rsid w:val="00D0519A"/>
    <w:rsid w:val="00D059E1"/>
    <w:rsid w:val="00D05E5F"/>
    <w:rsid w:val="00D0622B"/>
    <w:rsid w:val="00D063F4"/>
    <w:rsid w:val="00D067C7"/>
    <w:rsid w:val="00D072BD"/>
    <w:rsid w:val="00D07D90"/>
    <w:rsid w:val="00D10444"/>
    <w:rsid w:val="00D1057D"/>
    <w:rsid w:val="00D10AC6"/>
    <w:rsid w:val="00D11C13"/>
    <w:rsid w:val="00D11F56"/>
    <w:rsid w:val="00D1263C"/>
    <w:rsid w:val="00D128C1"/>
    <w:rsid w:val="00D12C93"/>
    <w:rsid w:val="00D1309D"/>
    <w:rsid w:val="00D13601"/>
    <w:rsid w:val="00D1370A"/>
    <w:rsid w:val="00D14109"/>
    <w:rsid w:val="00D14D33"/>
    <w:rsid w:val="00D14E8E"/>
    <w:rsid w:val="00D151A3"/>
    <w:rsid w:val="00D154A2"/>
    <w:rsid w:val="00D16079"/>
    <w:rsid w:val="00D16111"/>
    <w:rsid w:val="00D1677B"/>
    <w:rsid w:val="00D17427"/>
    <w:rsid w:val="00D17B6D"/>
    <w:rsid w:val="00D20064"/>
    <w:rsid w:val="00D22D69"/>
    <w:rsid w:val="00D23EA4"/>
    <w:rsid w:val="00D25F05"/>
    <w:rsid w:val="00D25F07"/>
    <w:rsid w:val="00D26245"/>
    <w:rsid w:val="00D26F70"/>
    <w:rsid w:val="00D273C6"/>
    <w:rsid w:val="00D3042F"/>
    <w:rsid w:val="00D3057D"/>
    <w:rsid w:val="00D307CA"/>
    <w:rsid w:val="00D30A86"/>
    <w:rsid w:val="00D30EDE"/>
    <w:rsid w:val="00D31431"/>
    <w:rsid w:val="00D31B74"/>
    <w:rsid w:val="00D34AC2"/>
    <w:rsid w:val="00D35D26"/>
    <w:rsid w:val="00D36B36"/>
    <w:rsid w:val="00D36BE1"/>
    <w:rsid w:val="00D36C07"/>
    <w:rsid w:val="00D36EA1"/>
    <w:rsid w:val="00D37BE0"/>
    <w:rsid w:val="00D4000E"/>
    <w:rsid w:val="00D40B2A"/>
    <w:rsid w:val="00D414DE"/>
    <w:rsid w:val="00D41813"/>
    <w:rsid w:val="00D421E1"/>
    <w:rsid w:val="00D4255E"/>
    <w:rsid w:val="00D42595"/>
    <w:rsid w:val="00D429DB"/>
    <w:rsid w:val="00D42DFA"/>
    <w:rsid w:val="00D43F44"/>
    <w:rsid w:val="00D44A1B"/>
    <w:rsid w:val="00D44B1C"/>
    <w:rsid w:val="00D44D43"/>
    <w:rsid w:val="00D44E67"/>
    <w:rsid w:val="00D462D6"/>
    <w:rsid w:val="00D46847"/>
    <w:rsid w:val="00D46D69"/>
    <w:rsid w:val="00D473B2"/>
    <w:rsid w:val="00D47489"/>
    <w:rsid w:val="00D47879"/>
    <w:rsid w:val="00D47A70"/>
    <w:rsid w:val="00D5068E"/>
    <w:rsid w:val="00D51C2E"/>
    <w:rsid w:val="00D5207E"/>
    <w:rsid w:val="00D5354E"/>
    <w:rsid w:val="00D53667"/>
    <w:rsid w:val="00D53CB4"/>
    <w:rsid w:val="00D559A2"/>
    <w:rsid w:val="00D55D7B"/>
    <w:rsid w:val="00D561AB"/>
    <w:rsid w:val="00D56713"/>
    <w:rsid w:val="00D56B28"/>
    <w:rsid w:val="00D56B43"/>
    <w:rsid w:val="00D56C1A"/>
    <w:rsid w:val="00D56E7A"/>
    <w:rsid w:val="00D576EF"/>
    <w:rsid w:val="00D57898"/>
    <w:rsid w:val="00D60A2A"/>
    <w:rsid w:val="00D60B8D"/>
    <w:rsid w:val="00D6185C"/>
    <w:rsid w:val="00D61A4E"/>
    <w:rsid w:val="00D623C9"/>
    <w:rsid w:val="00D6334C"/>
    <w:rsid w:val="00D63FA8"/>
    <w:rsid w:val="00D63FE0"/>
    <w:rsid w:val="00D640B9"/>
    <w:rsid w:val="00D64CAA"/>
    <w:rsid w:val="00D65527"/>
    <w:rsid w:val="00D657B2"/>
    <w:rsid w:val="00D657D7"/>
    <w:rsid w:val="00D65825"/>
    <w:rsid w:val="00D65C5C"/>
    <w:rsid w:val="00D65F32"/>
    <w:rsid w:val="00D669F8"/>
    <w:rsid w:val="00D6711A"/>
    <w:rsid w:val="00D679DF"/>
    <w:rsid w:val="00D702F8"/>
    <w:rsid w:val="00D70443"/>
    <w:rsid w:val="00D70491"/>
    <w:rsid w:val="00D708FA"/>
    <w:rsid w:val="00D714C4"/>
    <w:rsid w:val="00D732C5"/>
    <w:rsid w:val="00D739F0"/>
    <w:rsid w:val="00D73C68"/>
    <w:rsid w:val="00D740D0"/>
    <w:rsid w:val="00D74273"/>
    <w:rsid w:val="00D74563"/>
    <w:rsid w:val="00D74AAF"/>
    <w:rsid w:val="00D74E95"/>
    <w:rsid w:val="00D75D01"/>
    <w:rsid w:val="00D75E75"/>
    <w:rsid w:val="00D76249"/>
    <w:rsid w:val="00D7633C"/>
    <w:rsid w:val="00D76A05"/>
    <w:rsid w:val="00D76A74"/>
    <w:rsid w:val="00D76F6F"/>
    <w:rsid w:val="00D77031"/>
    <w:rsid w:val="00D771E1"/>
    <w:rsid w:val="00D774EE"/>
    <w:rsid w:val="00D77BD0"/>
    <w:rsid w:val="00D77C59"/>
    <w:rsid w:val="00D8009B"/>
    <w:rsid w:val="00D80D92"/>
    <w:rsid w:val="00D81372"/>
    <w:rsid w:val="00D813D8"/>
    <w:rsid w:val="00D81E5A"/>
    <w:rsid w:val="00D81EAF"/>
    <w:rsid w:val="00D81F87"/>
    <w:rsid w:val="00D823E1"/>
    <w:rsid w:val="00D8258F"/>
    <w:rsid w:val="00D82965"/>
    <w:rsid w:val="00D82F9E"/>
    <w:rsid w:val="00D83D8A"/>
    <w:rsid w:val="00D8451C"/>
    <w:rsid w:val="00D84944"/>
    <w:rsid w:val="00D85254"/>
    <w:rsid w:val="00D85691"/>
    <w:rsid w:val="00D864BD"/>
    <w:rsid w:val="00D873E5"/>
    <w:rsid w:val="00D87491"/>
    <w:rsid w:val="00D87791"/>
    <w:rsid w:val="00D87CC6"/>
    <w:rsid w:val="00D90EBB"/>
    <w:rsid w:val="00D91164"/>
    <w:rsid w:val="00D91513"/>
    <w:rsid w:val="00D923E3"/>
    <w:rsid w:val="00D933D0"/>
    <w:rsid w:val="00D9363B"/>
    <w:rsid w:val="00D94D41"/>
    <w:rsid w:val="00D94EB0"/>
    <w:rsid w:val="00D9555B"/>
    <w:rsid w:val="00D96068"/>
    <w:rsid w:val="00D96EB0"/>
    <w:rsid w:val="00D96FAD"/>
    <w:rsid w:val="00D97437"/>
    <w:rsid w:val="00D97806"/>
    <w:rsid w:val="00D979C8"/>
    <w:rsid w:val="00D97F40"/>
    <w:rsid w:val="00DA0A9A"/>
    <w:rsid w:val="00DA0DDC"/>
    <w:rsid w:val="00DA0E5D"/>
    <w:rsid w:val="00DA0E8C"/>
    <w:rsid w:val="00DA1C16"/>
    <w:rsid w:val="00DA1D41"/>
    <w:rsid w:val="00DA1EF0"/>
    <w:rsid w:val="00DA288E"/>
    <w:rsid w:val="00DA30C4"/>
    <w:rsid w:val="00DA3542"/>
    <w:rsid w:val="00DA3735"/>
    <w:rsid w:val="00DA37BC"/>
    <w:rsid w:val="00DA3A73"/>
    <w:rsid w:val="00DA3C65"/>
    <w:rsid w:val="00DA3F6C"/>
    <w:rsid w:val="00DA4070"/>
    <w:rsid w:val="00DA4273"/>
    <w:rsid w:val="00DA43EC"/>
    <w:rsid w:val="00DA4FA0"/>
    <w:rsid w:val="00DA50F7"/>
    <w:rsid w:val="00DA5700"/>
    <w:rsid w:val="00DA60C4"/>
    <w:rsid w:val="00DA78B7"/>
    <w:rsid w:val="00DA7A96"/>
    <w:rsid w:val="00DA7CB1"/>
    <w:rsid w:val="00DB1012"/>
    <w:rsid w:val="00DB179E"/>
    <w:rsid w:val="00DB2EBA"/>
    <w:rsid w:val="00DB2F2C"/>
    <w:rsid w:val="00DB3C3C"/>
    <w:rsid w:val="00DB4717"/>
    <w:rsid w:val="00DB4FBF"/>
    <w:rsid w:val="00DB70F5"/>
    <w:rsid w:val="00DB785A"/>
    <w:rsid w:val="00DB7877"/>
    <w:rsid w:val="00DB7F15"/>
    <w:rsid w:val="00DC0DC8"/>
    <w:rsid w:val="00DC2714"/>
    <w:rsid w:val="00DC298E"/>
    <w:rsid w:val="00DC2F50"/>
    <w:rsid w:val="00DC3F1E"/>
    <w:rsid w:val="00DC46CC"/>
    <w:rsid w:val="00DC4A4B"/>
    <w:rsid w:val="00DC4D81"/>
    <w:rsid w:val="00DC514B"/>
    <w:rsid w:val="00DC54EC"/>
    <w:rsid w:val="00DC611D"/>
    <w:rsid w:val="00DC61EF"/>
    <w:rsid w:val="00DC69BB"/>
    <w:rsid w:val="00DC6FEA"/>
    <w:rsid w:val="00DC7A79"/>
    <w:rsid w:val="00DD0925"/>
    <w:rsid w:val="00DD1628"/>
    <w:rsid w:val="00DD1BB0"/>
    <w:rsid w:val="00DD20B4"/>
    <w:rsid w:val="00DD296C"/>
    <w:rsid w:val="00DD2FCD"/>
    <w:rsid w:val="00DD31CB"/>
    <w:rsid w:val="00DD3314"/>
    <w:rsid w:val="00DD3DF1"/>
    <w:rsid w:val="00DD4B04"/>
    <w:rsid w:val="00DD4FAD"/>
    <w:rsid w:val="00DD530C"/>
    <w:rsid w:val="00DD5D2F"/>
    <w:rsid w:val="00DD607B"/>
    <w:rsid w:val="00DD6B52"/>
    <w:rsid w:val="00DD6DAA"/>
    <w:rsid w:val="00DD78B3"/>
    <w:rsid w:val="00DD7AFE"/>
    <w:rsid w:val="00DE0FCE"/>
    <w:rsid w:val="00DE1380"/>
    <w:rsid w:val="00DE1719"/>
    <w:rsid w:val="00DE2622"/>
    <w:rsid w:val="00DE2C2F"/>
    <w:rsid w:val="00DE307C"/>
    <w:rsid w:val="00DE3651"/>
    <w:rsid w:val="00DE3936"/>
    <w:rsid w:val="00DE4478"/>
    <w:rsid w:val="00DE4517"/>
    <w:rsid w:val="00DE4901"/>
    <w:rsid w:val="00DE50B8"/>
    <w:rsid w:val="00DE51F3"/>
    <w:rsid w:val="00DE57E5"/>
    <w:rsid w:val="00DE5887"/>
    <w:rsid w:val="00DE5892"/>
    <w:rsid w:val="00DE5BB5"/>
    <w:rsid w:val="00DE5E00"/>
    <w:rsid w:val="00DE5F0B"/>
    <w:rsid w:val="00DE6860"/>
    <w:rsid w:val="00DE7BE4"/>
    <w:rsid w:val="00DF0684"/>
    <w:rsid w:val="00DF0FF4"/>
    <w:rsid w:val="00DF1186"/>
    <w:rsid w:val="00DF17D0"/>
    <w:rsid w:val="00DF1CEE"/>
    <w:rsid w:val="00DF1D7E"/>
    <w:rsid w:val="00DF2C5B"/>
    <w:rsid w:val="00DF3B98"/>
    <w:rsid w:val="00DF4D62"/>
    <w:rsid w:val="00DF595E"/>
    <w:rsid w:val="00DF5A8F"/>
    <w:rsid w:val="00DF5B96"/>
    <w:rsid w:val="00DF5C87"/>
    <w:rsid w:val="00DF619F"/>
    <w:rsid w:val="00DF6DB6"/>
    <w:rsid w:val="00E004FE"/>
    <w:rsid w:val="00E012FC"/>
    <w:rsid w:val="00E01F2B"/>
    <w:rsid w:val="00E02025"/>
    <w:rsid w:val="00E02724"/>
    <w:rsid w:val="00E02BEB"/>
    <w:rsid w:val="00E02F47"/>
    <w:rsid w:val="00E0362C"/>
    <w:rsid w:val="00E03982"/>
    <w:rsid w:val="00E041F4"/>
    <w:rsid w:val="00E05371"/>
    <w:rsid w:val="00E064D7"/>
    <w:rsid w:val="00E068DF"/>
    <w:rsid w:val="00E06941"/>
    <w:rsid w:val="00E1011A"/>
    <w:rsid w:val="00E1036D"/>
    <w:rsid w:val="00E10E77"/>
    <w:rsid w:val="00E10F48"/>
    <w:rsid w:val="00E113F6"/>
    <w:rsid w:val="00E1208A"/>
    <w:rsid w:val="00E1228D"/>
    <w:rsid w:val="00E12599"/>
    <w:rsid w:val="00E128B3"/>
    <w:rsid w:val="00E1330F"/>
    <w:rsid w:val="00E144B8"/>
    <w:rsid w:val="00E14906"/>
    <w:rsid w:val="00E15232"/>
    <w:rsid w:val="00E155CD"/>
    <w:rsid w:val="00E15DF9"/>
    <w:rsid w:val="00E166F5"/>
    <w:rsid w:val="00E16C9B"/>
    <w:rsid w:val="00E16CE3"/>
    <w:rsid w:val="00E16F72"/>
    <w:rsid w:val="00E17B98"/>
    <w:rsid w:val="00E17BD8"/>
    <w:rsid w:val="00E17E76"/>
    <w:rsid w:val="00E20669"/>
    <w:rsid w:val="00E21716"/>
    <w:rsid w:val="00E218B9"/>
    <w:rsid w:val="00E21B1E"/>
    <w:rsid w:val="00E228FA"/>
    <w:rsid w:val="00E22FC7"/>
    <w:rsid w:val="00E247D7"/>
    <w:rsid w:val="00E24DF5"/>
    <w:rsid w:val="00E25D89"/>
    <w:rsid w:val="00E26C15"/>
    <w:rsid w:val="00E270DD"/>
    <w:rsid w:val="00E30104"/>
    <w:rsid w:val="00E305DC"/>
    <w:rsid w:val="00E30DAA"/>
    <w:rsid w:val="00E311D1"/>
    <w:rsid w:val="00E31234"/>
    <w:rsid w:val="00E31318"/>
    <w:rsid w:val="00E316B4"/>
    <w:rsid w:val="00E32523"/>
    <w:rsid w:val="00E32F26"/>
    <w:rsid w:val="00E33305"/>
    <w:rsid w:val="00E3353F"/>
    <w:rsid w:val="00E33D0F"/>
    <w:rsid w:val="00E34091"/>
    <w:rsid w:val="00E351B7"/>
    <w:rsid w:val="00E3694D"/>
    <w:rsid w:val="00E37165"/>
    <w:rsid w:val="00E37718"/>
    <w:rsid w:val="00E37C64"/>
    <w:rsid w:val="00E37D0E"/>
    <w:rsid w:val="00E37EAA"/>
    <w:rsid w:val="00E4084B"/>
    <w:rsid w:val="00E40A51"/>
    <w:rsid w:val="00E40EA5"/>
    <w:rsid w:val="00E41F61"/>
    <w:rsid w:val="00E4293D"/>
    <w:rsid w:val="00E42A39"/>
    <w:rsid w:val="00E42A3F"/>
    <w:rsid w:val="00E447EB"/>
    <w:rsid w:val="00E45893"/>
    <w:rsid w:val="00E45F85"/>
    <w:rsid w:val="00E4668A"/>
    <w:rsid w:val="00E470A9"/>
    <w:rsid w:val="00E47349"/>
    <w:rsid w:val="00E47879"/>
    <w:rsid w:val="00E47A43"/>
    <w:rsid w:val="00E47C0E"/>
    <w:rsid w:val="00E47E3D"/>
    <w:rsid w:val="00E502B4"/>
    <w:rsid w:val="00E50723"/>
    <w:rsid w:val="00E507E6"/>
    <w:rsid w:val="00E50C26"/>
    <w:rsid w:val="00E51A22"/>
    <w:rsid w:val="00E51FB3"/>
    <w:rsid w:val="00E52334"/>
    <w:rsid w:val="00E52654"/>
    <w:rsid w:val="00E53A55"/>
    <w:rsid w:val="00E53BC8"/>
    <w:rsid w:val="00E5424A"/>
    <w:rsid w:val="00E542B1"/>
    <w:rsid w:val="00E55A64"/>
    <w:rsid w:val="00E55EB5"/>
    <w:rsid w:val="00E57157"/>
    <w:rsid w:val="00E57DD1"/>
    <w:rsid w:val="00E60490"/>
    <w:rsid w:val="00E60D9F"/>
    <w:rsid w:val="00E61C1E"/>
    <w:rsid w:val="00E6247F"/>
    <w:rsid w:val="00E62D6D"/>
    <w:rsid w:val="00E62E67"/>
    <w:rsid w:val="00E6318C"/>
    <w:rsid w:val="00E633B2"/>
    <w:rsid w:val="00E63680"/>
    <w:rsid w:val="00E6379A"/>
    <w:rsid w:val="00E63AEB"/>
    <w:rsid w:val="00E64909"/>
    <w:rsid w:val="00E64F67"/>
    <w:rsid w:val="00E654E9"/>
    <w:rsid w:val="00E6591B"/>
    <w:rsid w:val="00E6628E"/>
    <w:rsid w:val="00E66818"/>
    <w:rsid w:val="00E672B2"/>
    <w:rsid w:val="00E70FC7"/>
    <w:rsid w:val="00E719CB"/>
    <w:rsid w:val="00E72982"/>
    <w:rsid w:val="00E73A63"/>
    <w:rsid w:val="00E7440C"/>
    <w:rsid w:val="00E750CF"/>
    <w:rsid w:val="00E76350"/>
    <w:rsid w:val="00E76E3B"/>
    <w:rsid w:val="00E77261"/>
    <w:rsid w:val="00E77ECE"/>
    <w:rsid w:val="00E8001D"/>
    <w:rsid w:val="00E8054D"/>
    <w:rsid w:val="00E8061E"/>
    <w:rsid w:val="00E811BC"/>
    <w:rsid w:val="00E81DF8"/>
    <w:rsid w:val="00E826CB"/>
    <w:rsid w:val="00E82AA8"/>
    <w:rsid w:val="00E8347E"/>
    <w:rsid w:val="00E837E4"/>
    <w:rsid w:val="00E83982"/>
    <w:rsid w:val="00E8406F"/>
    <w:rsid w:val="00E84127"/>
    <w:rsid w:val="00E84319"/>
    <w:rsid w:val="00E85261"/>
    <w:rsid w:val="00E85308"/>
    <w:rsid w:val="00E85BF8"/>
    <w:rsid w:val="00E862E7"/>
    <w:rsid w:val="00E866D0"/>
    <w:rsid w:val="00E86A6B"/>
    <w:rsid w:val="00E902A7"/>
    <w:rsid w:val="00E90C3D"/>
    <w:rsid w:val="00E90DCB"/>
    <w:rsid w:val="00E91C3C"/>
    <w:rsid w:val="00E9266E"/>
    <w:rsid w:val="00E92916"/>
    <w:rsid w:val="00E93057"/>
    <w:rsid w:val="00E93A1D"/>
    <w:rsid w:val="00E93F6F"/>
    <w:rsid w:val="00E93FF0"/>
    <w:rsid w:val="00E947C8"/>
    <w:rsid w:val="00E94A88"/>
    <w:rsid w:val="00E94EA1"/>
    <w:rsid w:val="00E9524D"/>
    <w:rsid w:val="00E9588E"/>
    <w:rsid w:val="00E95925"/>
    <w:rsid w:val="00E97091"/>
    <w:rsid w:val="00E97429"/>
    <w:rsid w:val="00E97528"/>
    <w:rsid w:val="00E975E7"/>
    <w:rsid w:val="00E97D26"/>
    <w:rsid w:val="00EA048E"/>
    <w:rsid w:val="00EA07BA"/>
    <w:rsid w:val="00EA0992"/>
    <w:rsid w:val="00EA120F"/>
    <w:rsid w:val="00EA127F"/>
    <w:rsid w:val="00EA1400"/>
    <w:rsid w:val="00EA1719"/>
    <w:rsid w:val="00EA17B7"/>
    <w:rsid w:val="00EA18BD"/>
    <w:rsid w:val="00EA2A7B"/>
    <w:rsid w:val="00EA2DE1"/>
    <w:rsid w:val="00EA3468"/>
    <w:rsid w:val="00EA384F"/>
    <w:rsid w:val="00EA3FC5"/>
    <w:rsid w:val="00EA432C"/>
    <w:rsid w:val="00EA4C99"/>
    <w:rsid w:val="00EA4DD7"/>
    <w:rsid w:val="00EA4E0E"/>
    <w:rsid w:val="00EA6255"/>
    <w:rsid w:val="00EA6984"/>
    <w:rsid w:val="00EA6A4C"/>
    <w:rsid w:val="00EA7107"/>
    <w:rsid w:val="00EA7311"/>
    <w:rsid w:val="00EB0E40"/>
    <w:rsid w:val="00EB0F86"/>
    <w:rsid w:val="00EB135B"/>
    <w:rsid w:val="00EB1705"/>
    <w:rsid w:val="00EB211A"/>
    <w:rsid w:val="00EB2E91"/>
    <w:rsid w:val="00EB30EF"/>
    <w:rsid w:val="00EB345D"/>
    <w:rsid w:val="00EB4603"/>
    <w:rsid w:val="00EB471E"/>
    <w:rsid w:val="00EB64CA"/>
    <w:rsid w:val="00EB6CDD"/>
    <w:rsid w:val="00EB7F51"/>
    <w:rsid w:val="00EC0695"/>
    <w:rsid w:val="00EC0E92"/>
    <w:rsid w:val="00EC127D"/>
    <w:rsid w:val="00EC1405"/>
    <w:rsid w:val="00EC16B6"/>
    <w:rsid w:val="00EC257D"/>
    <w:rsid w:val="00EC35B3"/>
    <w:rsid w:val="00EC375B"/>
    <w:rsid w:val="00EC3B9A"/>
    <w:rsid w:val="00EC54E4"/>
    <w:rsid w:val="00EC6551"/>
    <w:rsid w:val="00EC65BE"/>
    <w:rsid w:val="00EC69E9"/>
    <w:rsid w:val="00EC72AD"/>
    <w:rsid w:val="00EC7771"/>
    <w:rsid w:val="00ED136E"/>
    <w:rsid w:val="00ED19A5"/>
    <w:rsid w:val="00ED1EA2"/>
    <w:rsid w:val="00ED22AE"/>
    <w:rsid w:val="00ED2691"/>
    <w:rsid w:val="00ED26B8"/>
    <w:rsid w:val="00ED2EF6"/>
    <w:rsid w:val="00ED32B7"/>
    <w:rsid w:val="00ED5D85"/>
    <w:rsid w:val="00ED7FFD"/>
    <w:rsid w:val="00EE056D"/>
    <w:rsid w:val="00EE0E79"/>
    <w:rsid w:val="00EE2510"/>
    <w:rsid w:val="00EE2527"/>
    <w:rsid w:val="00EE392C"/>
    <w:rsid w:val="00EE5A40"/>
    <w:rsid w:val="00EE758F"/>
    <w:rsid w:val="00EF025D"/>
    <w:rsid w:val="00EF1E24"/>
    <w:rsid w:val="00EF22AD"/>
    <w:rsid w:val="00EF22DF"/>
    <w:rsid w:val="00EF238B"/>
    <w:rsid w:val="00EF2B38"/>
    <w:rsid w:val="00EF5D15"/>
    <w:rsid w:val="00EF6A68"/>
    <w:rsid w:val="00EF7038"/>
    <w:rsid w:val="00EF7567"/>
    <w:rsid w:val="00EF7C6B"/>
    <w:rsid w:val="00F0006F"/>
    <w:rsid w:val="00F00199"/>
    <w:rsid w:val="00F00D7A"/>
    <w:rsid w:val="00F00DE9"/>
    <w:rsid w:val="00F00E91"/>
    <w:rsid w:val="00F010D5"/>
    <w:rsid w:val="00F01B92"/>
    <w:rsid w:val="00F01CFD"/>
    <w:rsid w:val="00F02517"/>
    <w:rsid w:val="00F02542"/>
    <w:rsid w:val="00F026DB"/>
    <w:rsid w:val="00F03587"/>
    <w:rsid w:val="00F0428F"/>
    <w:rsid w:val="00F04961"/>
    <w:rsid w:val="00F058A5"/>
    <w:rsid w:val="00F05ED1"/>
    <w:rsid w:val="00F05F1B"/>
    <w:rsid w:val="00F0730D"/>
    <w:rsid w:val="00F07A47"/>
    <w:rsid w:val="00F07EC7"/>
    <w:rsid w:val="00F1090E"/>
    <w:rsid w:val="00F11210"/>
    <w:rsid w:val="00F11500"/>
    <w:rsid w:val="00F11786"/>
    <w:rsid w:val="00F129B7"/>
    <w:rsid w:val="00F12A3D"/>
    <w:rsid w:val="00F12FA7"/>
    <w:rsid w:val="00F13997"/>
    <w:rsid w:val="00F13DF8"/>
    <w:rsid w:val="00F14CA2"/>
    <w:rsid w:val="00F150A3"/>
    <w:rsid w:val="00F15FF5"/>
    <w:rsid w:val="00F167CF"/>
    <w:rsid w:val="00F1684A"/>
    <w:rsid w:val="00F16A64"/>
    <w:rsid w:val="00F1721C"/>
    <w:rsid w:val="00F1735B"/>
    <w:rsid w:val="00F17479"/>
    <w:rsid w:val="00F20183"/>
    <w:rsid w:val="00F20187"/>
    <w:rsid w:val="00F2083B"/>
    <w:rsid w:val="00F2155D"/>
    <w:rsid w:val="00F2177E"/>
    <w:rsid w:val="00F21800"/>
    <w:rsid w:val="00F21C16"/>
    <w:rsid w:val="00F21C6B"/>
    <w:rsid w:val="00F21D2F"/>
    <w:rsid w:val="00F22689"/>
    <w:rsid w:val="00F2300C"/>
    <w:rsid w:val="00F2352C"/>
    <w:rsid w:val="00F23BB3"/>
    <w:rsid w:val="00F24BA6"/>
    <w:rsid w:val="00F2530C"/>
    <w:rsid w:val="00F2538E"/>
    <w:rsid w:val="00F2643F"/>
    <w:rsid w:val="00F2678D"/>
    <w:rsid w:val="00F27B9F"/>
    <w:rsid w:val="00F302AC"/>
    <w:rsid w:val="00F31077"/>
    <w:rsid w:val="00F31473"/>
    <w:rsid w:val="00F31599"/>
    <w:rsid w:val="00F31B29"/>
    <w:rsid w:val="00F3266F"/>
    <w:rsid w:val="00F3278D"/>
    <w:rsid w:val="00F32BD8"/>
    <w:rsid w:val="00F3308F"/>
    <w:rsid w:val="00F33D91"/>
    <w:rsid w:val="00F3527D"/>
    <w:rsid w:val="00F35894"/>
    <w:rsid w:val="00F359C9"/>
    <w:rsid w:val="00F36340"/>
    <w:rsid w:val="00F3637D"/>
    <w:rsid w:val="00F36B33"/>
    <w:rsid w:val="00F36F1C"/>
    <w:rsid w:val="00F37213"/>
    <w:rsid w:val="00F37705"/>
    <w:rsid w:val="00F37EF6"/>
    <w:rsid w:val="00F37FF6"/>
    <w:rsid w:val="00F40221"/>
    <w:rsid w:val="00F40495"/>
    <w:rsid w:val="00F40566"/>
    <w:rsid w:val="00F40A21"/>
    <w:rsid w:val="00F40A3F"/>
    <w:rsid w:val="00F41F25"/>
    <w:rsid w:val="00F42D05"/>
    <w:rsid w:val="00F42FFB"/>
    <w:rsid w:val="00F4358C"/>
    <w:rsid w:val="00F4488A"/>
    <w:rsid w:val="00F448C3"/>
    <w:rsid w:val="00F44B5D"/>
    <w:rsid w:val="00F44FEA"/>
    <w:rsid w:val="00F4512D"/>
    <w:rsid w:val="00F45725"/>
    <w:rsid w:val="00F459D8"/>
    <w:rsid w:val="00F459DB"/>
    <w:rsid w:val="00F45B1F"/>
    <w:rsid w:val="00F465FE"/>
    <w:rsid w:val="00F46E71"/>
    <w:rsid w:val="00F46F80"/>
    <w:rsid w:val="00F474C8"/>
    <w:rsid w:val="00F4799B"/>
    <w:rsid w:val="00F5094A"/>
    <w:rsid w:val="00F50B07"/>
    <w:rsid w:val="00F51016"/>
    <w:rsid w:val="00F51050"/>
    <w:rsid w:val="00F51F86"/>
    <w:rsid w:val="00F52132"/>
    <w:rsid w:val="00F5214B"/>
    <w:rsid w:val="00F52365"/>
    <w:rsid w:val="00F537D3"/>
    <w:rsid w:val="00F53C8D"/>
    <w:rsid w:val="00F53CF7"/>
    <w:rsid w:val="00F53FA2"/>
    <w:rsid w:val="00F54821"/>
    <w:rsid w:val="00F54843"/>
    <w:rsid w:val="00F54F7F"/>
    <w:rsid w:val="00F550BF"/>
    <w:rsid w:val="00F5564B"/>
    <w:rsid w:val="00F556C9"/>
    <w:rsid w:val="00F56D87"/>
    <w:rsid w:val="00F56F0D"/>
    <w:rsid w:val="00F578CE"/>
    <w:rsid w:val="00F57AE2"/>
    <w:rsid w:val="00F57E01"/>
    <w:rsid w:val="00F60546"/>
    <w:rsid w:val="00F60FDB"/>
    <w:rsid w:val="00F61563"/>
    <w:rsid w:val="00F62859"/>
    <w:rsid w:val="00F62AD7"/>
    <w:rsid w:val="00F6471A"/>
    <w:rsid w:val="00F65FB1"/>
    <w:rsid w:val="00F6770F"/>
    <w:rsid w:val="00F704E5"/>
    <w:rsid w:val="00F70FAF"/>
    <w:rsid w:val="00F71149"/>
    <w:rsid w:val="00F71DFD"/>
    <w:rsid w:val="00F73779"/>
    <w:rsid w:val="00F7405F"/>
    <w:rsid w:val="00F743B4"/>
    <w:rsid w:val="00F7440C"/>
    <w:rsid w:val="00F75113"/>
    <w:rsid w:val="00F75356"/>
    <w:rsid w:val="00F75386"/>
    <w:rsid w:val="00F75D20"/>
    <w:rsid w:val="00F764A8"/>
    <w:rsid w:val="00F769F8"/>
    <w:rsid w:val="00F76A14"/>
    <w:rsid w:val="00F77CAB"/>
    <w:rsid w:val="00F80987"/>
    <w:rsid w:val="00F80C52"/>
    <w:rsid w:val="00F80DDE"/>
    <w:rsid w:val="00F816C9"/>
    <w:rsid w:val="00F81C62"/>
    <w:rsid w:val="00F823F5"/>
    <w:rsid w:val="00F825D0"/>
    <w:rsid w:val="00F827E3"/>
    <w:rsid w:val="00F832FF"/>
    <w:rsid w:val="00F84AFE"/>
    <w:rsid w:val="00F87470"/>
    <w:rsid w:val="00F876C4"/>
    <w:rsid w:val="00F878B1"/>
    <w:rsid w:val="00F87971"/>
    <w:rsid w:val="00F902C8"/>
    <w:rsid w:val="00F920B7"/>
    <w:rsid w:val="00F9232A"/>
    <w:rsid w:val="00F92E46"/>
    <w:rsid w:val="00F932EB"/>
    <w:rsid w:val="00F9566E"/>
    <w:rsid w:val="00F95DFC"/>
    <w:rsid w:val="00F972FC"/>
    <w:rsid w:val="00F97BB0"/>
    <w:rsid w:val="00FA0065"/>
    <w:rsid w:val="00FA067D"/>
    <w:rsid w:val="00FA0775"/>
    <w:rsid w:val="00FA17C8"/>
    <w:rsid w:val="00FA1C13"/>
    <w:rsid w:val="00FA1D3C"/>
    <w:rsid w:val="00FA1E4A"/>
    <w:rsid w:val="00FA30BE"/>
    <w:rsid w:val="00FA3F58"/>
    <w:rsid w:val="00FA4A6E"/>
    <w:rsid w:val="00FA4F1D"/>
    <w:rsid w:val="00FA516E"/>
    <w:rsid w:val="00FA5A8B"/>
    <w:rsid w:val="00FA5F7F"/>
    <w:rsid w:val="00FA621E"/>
    <w:rsid w:val="00FA69B6"/>
    <w:rsid w:val="00FA7366"/>
    <w:rsid w:val="00FA7994"/>
    <w:rsid w:val="00FA7A6C"/>
    <w:rsid w:val="00FA7AE1"/>
    <w:rsid w:val="00FB0423"/>
    <w:rsid w:val="00FB07D2"/>
    <w:rsid w:val="00FB09C9"/>
    <w:rsid w:val="00FB1505"/>
    <w:rsid w:val="00FB1A2A"/>
    <w:rsid w:val="00FB1B98"/>
    <w:rsid w:val="00FB3296"/>
    <w:rsid w:val="00FB32F4"/>
    <w:rsid w:val="00FB39E0"/>
    <w:rsid w:val="00FB3A1C"/>
    <w:rsid w:val="00FB503E"/>
    <w:rsid w:val="00FB5083"/>
    <w:rsid w:val="00FB54E3"/>
    <w:rsid w:val="00FB5A2F"/>
    <w:rsid w:val="00FB60DA"/>
    <w:rsid w:val="00FB61E3"/>
    <w:rsid w:val="00FB67E3"/>
    <w:rsid w:val="00FB6D0B"/>
    <w:rsid w:val="00FB74C8"/>
    <w:rsid w:val="00FB7F28"/>
    <w:rsid w:val="00FB7F8F"/>
    <w:rsid w:val="00FC067C"/>
    <w:rsid w:val="00FC0E35"/>
    <w:rsid w:val="00FC28DB"/>
    <w:rsid w:val="00FC2A35"/>
    <w:rsid w:val="00FC38F5"/>
    <w:rsid w:val="00FC3E19"/>
    <w:rsid w:val="00FC3EF7"/>
    <w:rsid w:val="00FC4046"/>
    <w:rsid w:val="00FC42C2"/>
    <w:rsid w:val="00FC5737"/>
    <w:rsid w:val="00FC5970"/>
    <w:rsid w:val="00FC59B9"/>
    <w:rsid w:val="00FC5C16"/>
    <w:rsid w:val="00FC6205"/>
    <w:rsid w:val="00FC6385"/>
    <w:rsid w:val="00FC6FC8"/>
    <w:rsid w:val="00FC751B"/>
    <w:rsid w:val="00FC7DEC"/>
    <w:rsid w:val="00FD0561"/>
    <w:rsid w:val="00FD0AC7"/>
    <w:rsid w:val="00FD0B71"/>
    <w:rsid w:val="00FD2D48"/>
    <w:rsid w:val="00FD3382"/>
    <w:rsid w:val="00FD373F"/>
    <w:rsid w:val="00FD40CE"/>
    <w:rsid w:val="00FD562C"/>
    <w:rsid w:val="00FD5CDA"/>
    <w:rsid w:val="00FD6AD3"/>
    <w:rsid w:val="00FD6DF5"/>
    <w:rsid w:val="00FD77B9"/>
    <w:rsid w:val="00FD7DED"/>
    <w:rsid w:val="00FE08ED"/>
    <w:rsid w:val="00FE14F5"/>
    <w:rsid w:val="00FE1EBF"/>
    <w:rsid w:val="00FE367D"/>
    <w:rsid w:val="00FE37F3"/>
    <w:rsid w:val="00FE3B9D"/>
    <w:rsid w:val="00FE486C"/>
    <w:rsid w:val="00FE4919"/>
    <w:rsid w:val="00FE5AF8"/>
    <w:rsid w:val="00FE5D75"/>
    <w:rsid w:val="00FE642F"/>
    <w:rsid w:val="00FE67DD"/>
    <w:rsid w:val="00FE73B7"/>
    <w:rsid w:val="00FF08AE"/>
    <w:rsid w:val="00FF0BE1"/>
    <w:rsid w:val="00FF13E7"/>
    <w:rsid w:val="00FF1C51"/>
    <w:rsid w:val="00FF2173"/>
    <w:rsid w:val="00FF2540"/>
    <w:rsid w:val="00FF295F"/>
    <w:rsid w:val="00FF2B9A"/>
    <w:rsid w:val="00FF2E18"/>
    <w:rsid w:val="00FF3CCE"/>
    <w:rsid w:val="00FF3D85"/>
    <w:rsid w:val="00FF4426"/>
    <w:rsid w:val="00FF4B47"/>
    <w:rsid w:val="00FF4D1A"/>
    <w:rsid w:val="00FF5242"/>
    <w:rsid w:val="00FF58CD"/>
    <w:rsid w:val="00FF5BD2"/>
    <w:rsid w:val="00FF5E39"/>
    <w:rsid w:val="00FF5E83"/>
    <w:rsid w:val="00FF5FA3"/>
    <w:rsid w:val="00FF63F1"/>
    <w:rsid w:val="00FF663B"/>
    <w:rsid w:val="00FF667D"/>
    <w:rsid w:val="00FF7728"/>
    <w:rsid w:val="00FF7BE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style="mso-position-horizontal-relative:page;mso-position-vertical-relative:page" fill="f" fillcolor="white">
      <v:fill color="white" on="f"/>
    </o:shapedefaults>
    <o:shapelayout v:ext="edit">
      <o:idmap v:ext="edit" data="1"/>
    </o:shapelayout>
  </w:shapeDefaults>
  <w:decimalSymbol w:val="."/>
  <w:listSeparator w:val=","/>
  <w14:docId w14:val="636DE2D1"/>
  <w15:docId w15:val="{5EEF6FE8-C1F8-45F5-966D-3B6CA92BAE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HP Simplified" w:eastAsia="Times New Roman" w:hAnsi="HP Simplified" w:cs="Times New Roman"/>
        <w:sz w:val="18"/>
        <w:szCs w:val="18"/>
        <w:lang w:val="en-US" w:eastAsia="en-US" w:bidi="ar-SA"/>
      </w:rPr>
    </w:rPrDefault>
    <w:pPrDefault/>
  </w:docDefaults>
  <w:latentStyles w:defLockedState="0" w:defUIPriority="0" w:defSemiHidden="0" w:defUnhideWhenUsed="0" w:defQFormat="0" w:count="371">
    <w:lsdException w:name="Normal" w:uiPriority="99"/>
    <w:lsdException w:name="heading 1" w:qFormat="1"/>
    <w:lsdException w:name="heading 2" w:qFormat="1"/>
    <w:lsdException w:name="heading 3"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iPriority="97"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semiHidden="1" w:qFormat="1"/>
    <w:lsdException w:name="Emphasis" w:semiHidden="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semiHidden="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semiHidden="1" w:uiPriority="34"/>
    <w:lsdException w:name="Quote" w:semiHidden="1" w:uiPriority="29"/>
    <w:lsdException w:name="Intense Quote" w:semiHidden="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lsdException w:name="Intense Emphasis" w:semiHidden="1" w:uiPriority="21"/>
    <w:lsdException w:name="Subtle Reference" w:semiHidden="1" w:uiPriority="31"/>
    <w:lsdException w:name="Intense Reference" w:semiHidden="1" w:uiPriority="32"/>
    <w:lsdException w:name="Book Title" w:semiHidden="1"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99"/>
    <w:rsid w:val="0024772B"/>
    <w:rPr>
      <w:rFonts w:ascii="Metric Light" w:hAnsi="Metric Light"/>
      <w:szCs w:val="24"/>
    </w:rPr>
  </w:style>
  <w:style w:type="paragraph" w:styleId="Heading1">
    <w:name w:val="heading 1"/>
    <w:next w:val="Normal"/>
    <w:uiPriority w:val="2"/>
    <w:qFormat/>
    <w:rsid w:val="000C0423"/>
    <w:pPr>
      <w:keepNext/>
      <w:spacing w:after="72" w:line="240" w:lineRule="atLeast"/>
      <w:outlineLvl w:val="0"/>
    </w:pPr>
    <w:rPr>
      <w:rFonts w:ascii="Arial" w:hAnsi="Arial"/>
      <w:b/>
      <w:color w:val="000000"/>
      <w:sz w:val="28"/>
      <w:szCs w:val="34"/>
    </w:rPr>
  </w:style>
  <w:style w:type="paragraph" w:styleId="Heading2">
    <w:name w:val="heading 2"/>
    <w:basedOn w:val="Normal"/>
    <w:next w:val="Normal"/>
    <w:uiPriority w:val="3"/>
    <w:qFormat/>
    <w:rsid w:val="00603911"/>
    <w:pPr>
      <w:keepNext/>
      <w:autoSpaceDE w:val="0"/>
      <w:autoSpaceDN w:val="0"/>
      <w:adjustRightInd w:val="0"/>
      <w:outlineLvl w:val="1"/>
    </w:pPr>
    <w:rPr>
      <w:rFonts w:ascii="Arial" w:hAnsi="Arial"/>
      <w:b/>
      <w:sz w:val="24"/>
      <w:szCs w:val="20"/>
    </w:rPr>
  </w:style>
  <w:style w:type="paragraph" w:styleId="Heading3">
    <w:name w:val="heading 3"/>
    <w:basedOn w:val="Normal"/>
    <w:next w:val="BodyTextLastArial10pt"/>
    <w:uiPriority w:val="4"/>
    <w:qFormat/>
    <w:rsid w:val="00D708FA"/>
    <w:pPr>
      <w:keepNext/>
      <w:spacing w:line="240" w:lineRule="exact"/>
      <w:outlineLvl w:val="2"/>
    </w:pPr>
    <w:rPr>
      <w:rFonts w:ascii="Arial" w:hAnsi="Arial"/>
      <w:b/>
      <w:noProof/>
      <w:sz w:val="20"/>
      <w:szCs w:val="18"/>
    </w:rPr>
  </w:style>
  <w:style w:type="paragraph" w:styleId="Heading4">
    <w:name w:val="heading 4"/>
    <w:basedOn w:val="Normal"/>
    <w:next w:val="BodyTextLastArial10pt"/>
    <w:uiPriority w:val="5"/>
    <w:rsid w:val="00ED5D85"/>
    <w:pPr>
      <w:keepNext/>
      <w:spacing w:line="240" w:lineRule="exact"/>
      <w:outlineLvl w:val="3"/>
    </w:pPr>
    <w:rPr>
      <w:rFonts w:ascii="Arial" w:hAnsi="Arial"/>
      <w:sz w:val="20"/>
      <w:szCs w:val="18"/>
    </w:rPr>
  </w:style>
  <w:style w:type="paragraph" w:styleId="Heading5">
    <w:name w:val="heading 5"/>
    <w:basedOn w:val="Normal"/>
    <w:next w:val="Normal"/>
    <w:uiPriority w:val="6"/>
    <w:semiHidden/>
    <w:unhideWhenUsed/>
    <w:rsid w:val="00ED5D85"/>
    <w:pPr>
      <w:keepNext/>
      <w:outlineLvl w:val="4"/>
    </w:pPr>
    <w:rPr>
      <w:rFonts w:ascii="Arial" w:hAnsi="Arial"/>
      <w:sz w:val="20"/>
    </w:rPr>
  </w:style>
  <w:style w:type="paragraph" w:styleId="Heading6">
    <w:name w:val="heading 6"/>
    <w:basedOn w:val="Normal"/>
    <w:next w:val="Normal"/>
    <w:semiHidden/>
    <w:qFormat/>
    <w:rsid w:val="00F2538E"/>
    <w:pPr>
      <w:spacing w:before="240" w:after="60"/>
      <w:outlineLvl w:val="5"/>
    </w:pPr>
    <w:rPr>
      <w:bCs/>
      <w:szCs w:val="22"/>
    </w:rPr>
  </w:style>
  <w:style w:type="paragraph" w:styleId="Heading7">
    <w:name w:val="heading 7"/>
    <w:basedOn w:val="Normal"/>
    <w:next w:val="Normal"/>
    <w:semiHidden/>
    <w:qFormat/>
    <w:rsid w:val="00F2538E"/>
    <w:pPr>
      <w:spacing w:before="240" w:after="60"/>
      <w:outlineLvl w:val="6"/>
    </w:pPr>
  </w:style>
  <w:style w:type="paragraph" w:styleId="Heading8">
    <w:name w:val="heading 8"/>
    <w:basedOn w:val="Normal"/>
    <w:next w:val="Normal"/>
    <w:semiHidden/>
    <w:qFormat/>
    <w:rsid w:val="00F2538E"/>
    <w:pPr>
      <w:spacing w:before="240" w:after="60"/>
      <w:outlineLvl w:val="7"/>
    </w:pPr>
    <w:rPr>
      <w:i/>
      <w:iCs/>
    </w:rPr>
  </w:style>
  <w:style w:type="paragraph" w:styleId="Heading9">
    <w:name w:val="heading 9"/>
    <w:basedOn w:val="Normal"/>
    <w:next w:val="Normal"/>
    <w:semiHidden/>
    <w:qFormat/>
    <w:rsid w:val="00F2538E"/>
    <w:pPr>
      <w:spacing w:before="240" w:after="60"/>
      <w:outlineLvl w:val="8"/>
    </w:pPr>
    <w:rPr>
      <w:rFonts w:cs="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odyTextLastArial10pt">
    <w:name w:val="Body Text_Last Arial 10pt"/>
    <w:uiPriority w:val="99"/>
    <w:rsid w:val="0058694C"/>
    <w:pPr>
      <w:spacing w:after="220" w:line="240" w:lineRule="atLeast"/>
    </w:pPr>
    <w:rPr>
      <w:rFonts w:ascii="Arial" w:hAnsi="Arial"/>
      <w:sz w:val="20"/>
    </w:rPr>
  </w:style>
  <w:style w:type="paragraph" w:customStyle="1" w:styleId="BulletLevel1">
    <w:name w:val="Bullet Level 1"/>
    <w:uiPriority w:val="11"/>
    <w:qFormat/>
    <w:rsid w:val="000C0423"/>
    <w:pPr>
      <w:numPr>
        <w:numId w:val="3"/>
      </w:numPr>
      <w:tabs>
        <w:tab w:val="left" w:pos="187"/>
      </w:tabs>
      <w:spacing w:after="115" w:line="240" w:lineRule="exact"/>
    </w:pPr>
    <w:rPr>
      <w:rFonts w:ascii="Arial" w:hAnsi="Arial"/>
      <w:color w:val="000000"/>
      <w:sz w:val="20"/>
    </w:rPr>
  </w:style>
  <w:style w:type="paragraph" w:styleId="BalloonText">
    <w:name w:val="Balloon Text"/>
    <w:basedOn w:val="Normal"/>
    <w:link w:val="BalloonTextChar"/>
    <w:semiHidden/>
    <w:rsid w:val="00B13FBA"/>
    <w:rPr>
      <w:rFonts w:ascii="Tahoma" w:hAnsi="Tahoma" w:cs="Tahoma"/>
      <w:sz w:val="16"/>
      <w:szCs w:val="16"/>
    </w:rPr>
  </w:style>
  <w:style w:type="paragraph" w:customStyle="1" w:styleId="CoverHeadline28ptfor4lines">
    <w:name w:val="Cover: Headline 28 pt for 4 lines"/>
    <w:uiPriority w:val="71"/>
    <w:rsid w:val="00ED5D85"/>
    <w:pPr>
      <w:spacing w:before="2000" w:after="200" w:line="600" w:lineRule="exact"/>
      <w:ind w:left="374" w:right="1440"/>
    </w:pPr>
    <w:rPr>
      <w:rFonts w:ascii="Arial" w:eastAsia="Times" w:hAnsi="Arial"/>
      <w:b/>
      <w:sz w:val="56"/>
      <w:szCs w:val="64"/>
    </w:rPr>
  </w:style>
  <w:style w:type="paragraph" w:styleId="Footer">
    <w:name w:val="footer"/>
    <w:basedOn w:val="Normal"/>
    <w:link w:val="FooterChar"/>
    <w:uiPriority w:val="99"/>
    <w:unhideWhenUsed/>
    <w:rsid w:val="00BC003A"/>
    <w:pPr>
      <w:tabs>
        <w:tab w:val="center" w:pos="4680"/>
        <w:tab w:val="right" w:pos="9360"/>
      </w:tabs>
    </w:pPr>
  </w:style>
  <w:style w:type="paragraph" w:customStyle="1" w:styleId="BulletLevel2">
    <w:name w:val="Bullet Level 2"/>
    <w:basedOn w:val="Normal"/>
    <w:uiPriority w:val="15"/>
    <w:rsid w:val="00603911"/>
    <w:pPr>
      <w:numPr>
        <w:numId w:val="36"/>
      </w:numPr>
      <w:tabs>
        <w:tab w:val="left" w:pos="374"/>
      </w:tabs>
      <w:spacing w:after="115" w:line="240" w:lineRule="exact"/>
    </w:pPr>
    <w:rPr>
      <w:rFonts w:ascii="Arial" w:hAnsi="Arial"/>
      <w:sz w:val="20"/>
    </w:rPr>
  </w:style>
  <w:style w:type="paragraph" w:customStyle="1" w:styleId="TableBody8pt">
    <w:name w:val="Table Body 8pt"/>
    <w:basedOn w:val="Normal"/>
    <w:uiPriority w:val="39"/>
    <w:qFormat/>
    <w:rsid w:val="00DC4D81"/>
    <w:pPr>
      <w:spacing w:before="60" w:after="60"/>
    </w:pPr>
    <w:rPr>
      <w:rFonts w:ascii="Arial" w:hAnsi="Arial"/>
      <w:sz w:val="16"/>
      <w:szCs w:val="20"/>
    </w:rPr>
  </w:style>
  <w:style w:type="paragraph" w:styleId="FootnoteText">
    <w:name w:val="footnote text"/>
    <w:link w:val="FootnoteTextChar"/>
    <w:uiPriority w:val="98"/>
    <w:rsid w:val="00D708FA"/>
    <w:pPr>
      <w:tabs>
        <w:tab w:val="left" w:pos="115"/>
      </w:tabs>
      <w:adjustRightInd w:val="0"/>
      <w:spacing w:before="40" w:line="180" w:lineRule="exact"/>
      <w:ind w:left="115" w:hanging="115"/>
      <w:contextualSpacing/>
    </w:pPr>
    <w:rPr>
      <w:rFonts w:ascii="Arial" w:hAnsi="Arial"/>
      <w:sz w:val="16"/>
      <w:szCs w:val="20"/>
    </w:rPr>
  </w:style>
  <w:style w:type="paragraph" w:customStyle="1" w:styleId="TableSubcategory10ptbold">
    <w:name w:val="Table Subcategory 10pt (bold)"/>
    <w:next w:val="TableBody8pt"/>
    <w:uiPriority w:val="42"/>
    <w:rsid w:val="0042066A"/>
    <w:pPr>
      <w:spacing w:before="60" w:after="60"/>
    </w:pPr>
    <w:rPr>
      <w:rFonts w:ascii="Metric Semibold" w:hAnsi="Metric Semibold"/>
      <w:b/>
      <w:sz w:val="20"/>
      <w:szCs w:val="20"/>
    </w:rPr>
  </w:style>
  <w:style w:type="character" w:styleId="Hyperlink">
    <w:name w:val="Hyperlink"/>
    <w:basedOn w:val="DefaultParagraphFont"/>
    <w:uiPriority w:val="99"/>
    <w:rsid w:val="00603911"/>
    <w:rPr>
      <w:rFonts w:ascii="Arial" w:hAnsi="Arial"/>
      <w:dstrike w:val="0"/>
      <w:color w:val="auto"/>
      <w:u w:val="single"/>
      <w:vertAlign w:val="baseline"/>
    </w:rPr>
  </w:style>
  <w:style w:type="character" w:customStyle="1" w:styleId="BalloonTextChar">
    <w:name w:val="Balloon Text Char"/>
    <w:basedOn w:val="DefaultParagraphFont"/>
    <w:link w:val="BalloonText"/>
    <w:semiHidden/>
    <w:rsid w:val="00B13FBA"/>
    <w:rPr>
      <w:rFonts w:ascii="Tahoma" w:hAnsi="Tahoma" w:cs="Tahoma"/>
      <w:sz w:val="16"/>
      <w:szCs w:val="16"/>
    </w:rPr>
  </w:style>
  <w:style w:type="paragraph" w:customStyle="1" w:styleId="MISCFootnote8pt">
    <w:name w:val="MISC: Footnote 8pt"/>
    <w:uiPriority w:val="89"/>
    <w:rsid w:val="007D5931"/>
    <w:pPr>
      <w:tabs>
        <w:tab w:val="left" w:pos="115"/>
      </w:tabs>
      <w:ind w:left="115" w:hanging="115"/>
    </w:pPr>
    <w:rPr>
      <w:rFonts w:ascii="Arial" w:hAnsi="Arial"/>
      <w:color w:val="000000"/>
      <w:sz w:val="16"/>
    </w:rPr>
  </w:style>
  <w:style w:type="character" w:customStyle="1" w:styleId="FooterChar">
    <w:name w:val="Footer Char"/>
    <w:basedOn w:val="DefaultParagraphFont"/>
    <w:link w:val="Footer"/>
    <w:uiPriority w:val="99"/>
    <w:rsid w:val="00744296"/>
    <w:rPr>
      <w:rFonts w:ascii="HP Simplified Light" w:hAnsi="HP Simplified Light"/>
      <w:szCs w:val="24"/>
    </w:rPr>
  </w:style>
  <w:style w:type="paragraph" w:styleId="TOC4">
    <w:name w:val="toc 4"/>
    <w:basedOn w:val="Normal"/>
    <w:next w:val="Normal"/>
    <w:semiHidden/>
    <w:rsid w:val="00554E16"/>
    <w:pPr>
      <w:tabs>
        <w:tab w:val="right" w:leader="dot" w:pos="8640"/>
      </w:tabs>
      <w:ind w:left="605" w:right="720"/>
    </w:pPr>
  </w:style>
  <w:style w:type="paragraph" w:customStyle="1" w:styleId="NumberedList-Level1">
    <w:name w:val="Numbered List - Level 1"/>
    <w:basedOn w:val="Normal"/>
    <w:uiPriority w:val="29"/>
    <w:rsid w:val="00B52B5D"/>
    <w:pPr>
      <w:numPr>
        <w:numId w:val="2"/>
      </w:numPr>
      <w:spacing w:after="115"/>
    </w:pPr>
    <w:rPr>
      <w:rFonts w:ascii="Arial" w:hAnsi="Arial"/>
      <w:color w:val="000000"/>
      <w:sz w:val="20"/>
    </w:rPr>
  </w:style>
  <w:style w:type="paragraph" w:styleId="TOC5">
    <w:name w:val="toc 5"/>
    <w:basedOn w:val="Normal"/>
    <w:next w:val="Normal"/>
    <w:autoRedefine/>
    <w:semiHidden/>
    <w:rsid w:val="00554E16"/>
    <w:pPr>
      <w:ind w:left="634" w:right="720"/>
    </w:pPr>
  </w:style>
  <w:style w:type="paragraph" w:styleId="TOC6">
    <w:name w:val="toc 6"/>
    <w:basedOn w:val="Normal"/>
    <w:next w:val="Normal"/>
    <w:autoRedefine/>
    <w:semiHidden/>
    <w:rsid w:val="00794662"/>
    <w:pPr>
      <w:ind w:left="800"/>
    </w:pPr>
  </w:style>
  <w:style w:type="paragraph" w:styleId="TOC7">
    <w:name w:val="toc 7"/>
    <w:basedOn w:val="Normal"/>
    <w:next w:val="Normal"/>
    <w:autoRedefine/>
    <w:semiHidden/>
    <w:rsid w:val="00794662"/>
    <w:pPr>
      <w:ind w:left="960"/>
    </w:pPr>
  </w:style>
  <w:style w:type="paragraph" w:styleId="TOC8">
    <w:name w:val="toc 8"/>
    <w:basedOn w:val="Normal"/>
    <w:next w:val="Normal"/>
    <w:autoRedefine/>
    <w:semiHidden/>
    <w:rsid w:val="00794662"/>
    <w:pPr>
      <w:ind w:left="1120"/>
    </w:pPr>
  </w:style>
  <w:style w:type="paragraph" w:styleId="TOC9">
    <w:name w:val="toc 9"/>
    <w:basedOn w:val="Normal"/>
    <w:next w:val="Normal"/>
    <w:autoRedefine/>
    <w:semiHidden/>
    <w:rsid w:val="00794662"/>
    <w:pPr>
      <w:ind w:left="1280"/>
    </w:pPr>
  </w:style>
  <w:style w:type="paragraph" w:customStyle="1" w:styleId="CoverSubtitle">
    <w:name w:val="Cover: Subtitle"/>
    <w:uiPriority w:val="74"/>
    <w:rsid w:val="00590729"/>
    <w:pPr>
      <w:spacing w:after="360" w:line="400" w:lineRule="exact"/>
      <w:ind w:left="378" w:right="2160"/>
    </w:pPr>
    <w:rPr>
      <w:rFonts w:ascii="Metric Regular" w:hAnsi="Metric Regular"/>
      <w:color w:val="000000"/>
      <w:sz w:val="40"/>
    </w:rPr>
  </w:style>
  <w:style w:type="paragraph" w:customStyle="1" w:styleId="BackPageRatethisdocument10pt">
    <w:name w:val="Back Page: Rate this document 10pt"/>
    <w:uiPriority w:val="70"/>
    <w:rsid w:val="00ED5D85"/>
    <w:pPr>
      <w:spacing w:after="40" w:line="180" w:lineRule="atLeast"/>
      <w:ind w:left="14"/>
    </w:pPr>
    <w:rPr>
      <w:rFonts w:ascii="Arial" w:hAnsi="Arial"/>
      <w:color w:val="000000"/>
      <w:sz w:val="20"/>
    </w:rPr>
  </w:style>
  <w:style w:type="paragraph" w:customStyle="1" w:styleId="NumberedList-Level1-2ndparagraph">
    <w:name w:val="Numbered List - Level 1 - 2nd paragraph"/>
    <w:uiPriority w:val="31"/>
    <w:rsid w:val="00B52B5D"/>
    <w:pPr>
      <w:spacing w:after="115"/>
      <w:ind w:left="259"/>
    </w:pPr>
    <w:rPr>
      <w:rFonts w:ascii="Arial" w:hAnsi="Arial"/>
      <w:sz w:val="20"/>
    </w:rPr>
  </w:style>
  <w:style w:type="paragraph" w:customStyle="1" w:styleId="NumberedList-Level1-2ndparagraphLast">
    <w:name w:val="Numbered List - Level 1 - 2nd paragraph_Last"/>
    <w:basedOn w:val="NumberedList-Level1-2ndparagraph"/>
    <w:next w:val="Normal"/>
    <w:uiPriority w:val="32"/>
    <w:rsid w:val="00F6471A"/>
    <w:pPr>
      <w:spacing w:after="220"/>
    </w:pPr>
  </w:style>
  <w:style w:type="paragraph" w:customStyle="1" w:styleId="BulletLevel2-2ndparagraph">
    <w:name w:val="Bullet Level 2 - 2nd paragraph"/>
    <w:uiPriority w:val="17"/>
    <w:rsid w:val="00B52B5D"/>
    <w:pPr>
      <w:spacing w:after="115" w:line="220" w:lineRule="atLeast"/>
      <w:ind w:left="374"/>
    </w:pPr>
    <w:rPr>
      <w:rFonts w:ascii="Arial" w:hAnsi="Arial"/>
      <w:sz w:val="20"/>
    </w:rPr>
  </w:style>
  <w:style w:type="paragraph" w:customStyle="1" w:styleId="BulletLevel2-2ndparagraphLast">
    <w:name w:val="Bullet Level 2 - 2nd paragraph_Last"/>
    <w:basedOn w:val="BulletLevel2-2ndparagraph"/>
    <w:uiPriority w:val="18"/>
    <w:rsid w:val="00F6471A"/>
    <w:pPr>
      <w:spacing w:after="220"/>
    </w:pPr>
  </w:style>
  <w:style w:type="paragraph" w:customStyle="1" w:styleId="BulletLevel1-2ndparagraph">
    <w:name w:val="Bullet Level 1 - 2nd paragraph"/>
    <w:uiPriority w:val="13"/>
    <w:rsid w:val="00B52B5D"/>
    <w:pPr>
      <w:spacing w:after="115" w:line="220" w:lineRule="atLeast"/>
      <w:ind w:left="187"/>
    </w:pPr>
    <w:rPr>
      <w:rFonts w:ascii="Arial" w:hAnsi="Arial"/>
      <w:sz w:val="20"/>
    </w:rPr>
  </w:style>
  <w:style w:type="paragraph" w:customStyle="1" w:styleId="BulletLevel1-2ndparagraphLastBeforeBodycopy">
    <w:name w:val="Bullet Level 1 - 2nd paragraph_Last Before Bodycopy"/>
    <w:basedOn w:val="BulletLevel1-2ndparagraph"/>
    <w:uiPriority w:val="14"/>
    <w:rsid w:val="005F3939"/>
    <w:pPr>
      <w:spacing w:after="215"/>
    </w:pPr>
  </w:style>
  <w:style w:type="paragraph" w:customStyle="1" w:styleId="TableBullet8pt">
    <w:name w:val="Table Bullet 8pt"/>
    <w:basedOn w:val="TableBody8pt"/>
    <w:uiPriority w:val="40"/>
    <w:qFormat/>
    <w:rsid w:val="008C2802"/>
    <w:pPr>
      <w:numPr>
        <w:numId w:val="4"/>
      </w:numPr>
      <w:tabs>
        <w:tab w:val="left" w:pos="158"/>
      </w:tabs>
      <w:ind w:left="158" w:hanging="158"/>
    </w:pPr>
  </w:style>
  <w:style w:type="paragraph" w:styleId="MacroText">
    <w:name w:val="macro"/>
    <w:semiHidden/>
    <w:rsid w:val="00794662"/>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rPr>
  </w:style>
  <w:style w:type="paragraph" w:customStyle="1" w:styleId="TableEndash8pt">
    <w:name w:val="Table Endash 8pt"/>
    <w:uiPriority w:val="41"/>
    <w:rsid w:val="007D5931"/>
    <w:pPr>
      <w:numPr>
        <w:numId w:val="5"/>
      </w:numPr>
      <w:tabs>
        <w:tab w:val="left" w:pos="288"/>
      </w:tabs>
      <w:spacing w:before="60" w:after="60"/>
      <w:ind w:left="288" w:hanging="144"/>
    </w:pPr>
    <w:rPr>
      <w:rFonts w:ascii="Arial" w:hAnsi="Arial"/>
      <w:sz w:val="16"/>
    </w:rPr>
  </w:style>
  <w:style w:type="paragraph" w:styleId="BlockText">
    <w:name w:val="Block Text"/>
    <w:basedOn w:val="Normal"/>
    <w:semiHidden/>
    <w:rsid w:val="00794662"/>
    <w:pPr>
      <w:spacing w:after="120"/>
      <w:ind w:left="1440" w:right="1440"/>
    </w:pPr>
  </w:style>
  <w:style w:type="paragraph" w:styleId="BodyText">
    <w:name w:val="Body Text"/>
    <w:basedOn w:val="Normal"/>
    <w:semiHidden/>
    <w:rsid w:val="00794662"/>
    <w:pPr>
      <w:spacing w:after="120"/>
    </w:pPr>
  </w:style>
  <w:style w:type="paragraph" w:styleId="BodyText2">
    <w:name w:val="Body Text 2"/>
    <w:basedOn w:val="Normal"/>
    <w:semiHidden/>
    <w:rsid w:val="00794662"/>
    <w:pPr>
      <w:spacing w:after="120" w:line="480" w:lineRule="auto"/>
    </w:pPr>
  </w:style>
  <w:style w:type="paragraph" w:styleId="BodyText3">
    <w:name w:val="Body Text 3"/>
    <w:basedOn w:val="Normal"/>
    <w:semiHidden/>
    <w:rsid w:val="00794662"/>
    <w:pPr>
      <w:spacing w:after="120"/>
    </w:pPr>
    <w:rPr>
      <w:sz w:val="16"/>
      <w:szCs w:val="16"/>
    </w:rPr>
  </w:style>
  <w:style w:type="paragraph" w:styleId="BodyTextFirstIndent">
    <w:name w:val="Body Text First Indent"/>
    <w:basedOn w:val="BodyText"/>
    <w:semiHidden/>
    <w:rsid w:val="00794662"/>
    <w:pPr>
      <w:ind w:firstLine="210"/>
    </w:pPr>
  </w:style>
  <w:style w:type="paragraph" w:styleId="BodyTextIndent">
    <w:name w:val="Body Text Indent"/>
    <w:basedOn w:val="Normal"/>
    <w:semiHidden/>
    <w:rsid w:val="00794662"/>
    <w:pPr>
      <w:spacing w:after="120"/>
      <w:ind w:left="360"/>
    </w:pPr>
  </w:style>
  <w:style w:type="paragraph" w:styleId="BodyTextFirstIndent2">
    <w:name w:val="Body Text First Indent 2"/>
    <w:basedOn w:val="BodyTextIndent"/>
    <w:semiHidden/>
    <w:rsid w:val="00794662"/>
    <w:pPr>
      <w:ind w:firstLine="210"/>
    </w:pPr>
  </w:style>
  <w:style w:type="paragraph" w:styleId="BodyTextIndent2">
    <w:name w:val="Body Text Indent 2"/>
    <w:basedOn w:val="Normal"/>
    <w:semiHidden/>
    <w:rsid w:val="00794662"/>
    <w:pPr>
      <w:spacing w:after="120" w:line="480" w:lineRule="auto"/>
      <w:ind w:left="360"/>
    </w:pPr>
  </w:style>
  <w:style w:type="paragraph" w:styleId="BodyTextIndent3">
    <w:name w:val="Body Text Indent 3"/>
    <w:basedOn w:val="Normal"/>
    <w:semiHidden/>
    <w:rsid w:val="00794662"/>
    <w:pPr>
      <w:spacing w:after="120"/>
      <w:ind w:left="360"/>
    </w:pPr>
    <w:rPr>
      <w:sz w:val="16"/>
      <w:szCs w:val="16"/>
    </w:rPr>
  </w:style>
  <w:style w:type="paragraph" w:styleId="Closing">
    <w:name w:val="Closing"/>
    <w:basedOn w:val="Normal"/>
    <w:semiHidden/>
    <w:rsid w:val="00794662"/>
    <w:pPr>
      <w:ind w:left="4320"/>
    </w:pPr>
  </w:style>
  <w:style w:type="paragraph" w:styleId="Date">
    <w:name w:val="Date"/>
    <w:basedOn w:val="Normal"/>
    <w:next w:val="Normal"/>
    <w:semiHidden/>
    <w:rsid w:val="00794662"/>
  </w:style>
  <w:style w:type="paragraph" w:styleId="E-mailSignature">
    <w:name w:val="E-mail Signature"/>
    <w:basedOn w:val="Normal"/>
    <w:semiHidden/>
    <w:rsid w:val="00794662"/>
  </w:style>
  <w:style w:type="paragraph" w:styleId="EnvelopeAddress">
    <w:name w:val="envelope address"/>
    <w:basedOn w:val="Normal"/>
    <w:semiHidden/>
    <w:rsid w:val="00794662"/>
    <w:pPr>
      <w:framePr w:w="7920" w:h="1980" w:hRule="exact" w:hSpace="180" w:wrap="auto" w:hAnchor="page" w:xAlign="center" w:yAlign="bottom"/>
      <w:ind w:left="2880"/>
    </w:pPr>
    <w:rPr>
      <w:rFonts w:ascii="Arial" w:hAnsi="Arial" w:cs="Arial"/>
      <w:sz w:val="24"/>
    </w:rPr>
  </w:style>
  <w:style w:type="paragraph" w:styleId="EnvelopeReturn">
    <w:name w:val="envelope return"/>
    <w:basedOn w:val="Normal"/>
    <w:semiHidden/>
    <w:rsid w:val="00794662"/>
    <w:rPr>
      <w:rFonts w:ascii="Arial" w:hAnsi="Arial" w:cs="Arial"/>
      <w:szCs w:val="20"/>
    </w:rPr>
  </w:style>
  <w:style w:type="character" w:styleId="FollowedHyperlink">
    <w:name w:val="FollowedHyperlink"/>
    <w:basedOn w:val="DefaultParagraphFont"/>
    <w:semiHidden/>
    <w:rsid w:val="00794662"/>
    <w:rPr>
      <w:color w:val="800080"/>
      <w:u w:val="single"/>
    </w:rPr>
  </w:style>
  <w:style w:type="character" w:styleId="HTMLAcronym">
    <w:name w:val="HTML Acronym"/>
    <w:basedOn w:val="DefaultParagraphFont"/>
    <w:semiHidden/>
    <w:rsid w:val="00794662"/>
  </w:style>
  <w:style w:type="paragraph" w:styleId="HTMLAddress">
    <w:name w:val="HTML Address"/>
    <w:basedOn w:val="Normal"/>
    <w:semiHidden/>
    <w:rsid w:val="00794662"/>
    <w:rPr>
      <w:i/>
      <w:iCs/>
    </w:rPr>
  </w:style>
  <w:style w:type="character" w:styleId="HTMLCite">
    <w:name w:val="HTML Cite"/>
    <w:basedOn w:val="DefaultParagraphFont"/>
    <w:semiHidden/>
    <w:rsid w:val="00794662"/>
    <w:rPr>
      <w:i/>
      <w:iCs/>
    </w:rPr>
  </w:style>
  <w:style w:type="character" w:styleId="HTMLCode">
    <w:name w:val="HTML Code"/>
    <w:basedOn w:val="DefaultParagraphFont"/>
    <w:semiHidden/>
    <w:rsid w:val="00794662"/>
    <w:rPr>
      <w:rFonts w:ascii="Courier New" w:hAnsi="Courier New" w:cs="Courier New"/>
      <w:sz w:val="20"/>
      <w:szCs w:val="20"/>
    </w:rPr>
  </w:style>
  <w:style w:type="character" w:styleId="HTMLDefinition">
    <w:name w:val="HTML Definition"/>
    <w:basedOn w:val="DefaultParagraphFont"/>
    <w:semiHidden/>
    <w:rsid w:val="00794662"/>
    <w:rPr>
      <w:i/>
      <w:iCs/>
    </w:rPr>
  </w:style>
  <w:style w:type="character" w:styleId="HTMLKeyboard">
    <w:name w:val="HTML Keyboard"/>
    <w:basedOn w:val="DefaultParagraphFont"/>
    <w:semiHidden/>
    <w:rsid w:val="00794662"/>
    <w:rPr>
      <w:rFonts w:ascii="Courier New" w:hAnsi="Courier New" w:cs="Courier New"/>
      <w:sz w:val="20"/>
      <w:szCs w:val="20"/>
    </w:rPr>
  </w:style>
  <w:style w:type="paragraph" w:styleId="HTMLPreformatted">
    <w:name w:val="HTML Preformatted"/>
    <w:basedOn w:val="Normal"/>
    <w:semiHidden/>
    <w:rsid w:val="00794662"/>
    <w:rPr>
      <w:rFonts w:ascii="Courier New" w:hAnsi="Courier New" w:cs="Courier New"/>
      <w:szCs w:val="20"/>
    </w:rPr>
  </w:style>
  <w:style w:type="character" w:styleId="HTMLSample">
    <w:name w:val="HTML Sample"/>
    <w:basedOn w:val="DefaultParagraphFont"/>
    <w:semiHidden/>
    <w:rsid w:val="00794662"/>
    <w:rPr>
      <w:rFonts w:ascii="Courier New" w:hAnsi="Courier New" w:cs="Courier New"/>
    </w:rPr>
  </w:style>
  <w:style w:type="character" w:styleId="HTMLTypewriter">
    <w:name w:val="HTML Typewriter"/>
    <w:basedOn w:val="DefaultParagraphFont"/>
    <w:semiHidden/>
    <w:rsid w:val="00794662"/>
    <w:rPr>
      <w:rFonts w:ascii="Courier New" w:hAnsi="Courier New" w:cs="Courier New"/>
      <w:sz w:val="20"/>
      <w:szCs w:val="20"/>
    </w:rPr>
  </w:style>
  <w:style w:type="character" w:styleId="HTMLVariable">
    <w:name w:val="HTML Variable"/>
    <w:basedOn w:val="DefaultParagraphFont"/>
    <w:semiHidden/>
    <w:rsid w:val="00794662"/>
    <w:rPr>
      <w:i/>
      <w:iCs/>
    </w:rPr>
  </w:style>
  <w:style w:type="character" w:styleId="LineNumber">
    <w:name w:val="line number"/>
    <w:basedOn w:val="DefaultParagraphFont"/>
    <w:semiHidden/>
    <w:rsid w:val="00794662"/>
  </w:style>
  <w:style w:type="paragraph" w:styleId="List">
    <w:name w:val="List"/>
    <w:basedOn w:val="Normal"/>
    <w:semiHidden/>
    <w:rsid w:val="00794662"/>
    <w:pPr>
      <w:ind w:left="360" w:hanging="360"/>
    </w:pPr>
  </w:style>
  <w:style w:type="paragraph" w:styleId="List2">
    <w:name w:val="List 2"/>
    <w:basedOn w:val="Normal"/>
    <w:semiHidden/>
    <w:rsid w:val="00794662"/>
    <w:pPr>
      <w:ind w:left="720" w:hanging="360"/>
    </w:pPr>
  </w:style>
  <w:style w:type="paragraph" w:styleId="List3">
    <w:name w:val="List 3"/>
    <w:basedOn w:val="Normal"/>
    <w:semiHidden/>
    <w:rsid w:val="00794662"/>
    <w:pPr>
      <w:ind w:left="1080" w:hanging="360"/>
    </w:pPr>
  </w:style>
  <w:style w:type="paragraph" w:styleId="List4">
    <w:name w:val="List 4"/>
    <w:basedOn w:val="Normal"/>
    <w:semiHidden/>
    <w:rsid w:val="00794662"/>
    <w:pPr>
      <w:ind w:left="1440" w:hanging="360"/>
    </w:pPr>
  </w:style>
  <w:style w:type="paragraph" w:styleId="List5">
    <w:name w:val="List 5"/>
    <w:basedOn w:val="Normal"/>
    <w:semiHidden/>
    <w:rsid w:val="00794662"/>
    <w:pPr>
      <w:ind w:left="1800" w:hanging="360"/>
    </w:pPr>
  </w:style>
  <w:style w:type="paragraph" w:styleId="ListBullet">
    <w:name w:val="List Bullet"/>
    <w:basedOn w:val="Normal"/>
    <w:semiHidden/>
    <w:rsid w:val="00794662"/>
    <w:pPr>
      <w:numPr>
        <w:numId w:val="9"/>
      </w:numPr>
    </w:pPr>
  </w:style>
  <w:style w:type="paragraph" w:styleId="ListBullet2">
    <w:name w:val="List Bullet 2"/>
    <w:basedOn w:val="Normal"/>
    <w:semiHidden/>
    <w:rsid w:val="00794662"/>
    <w:pPr>
      <w:numPr>
        <w:numId w:val="10"/>
      </w:numPr>
    </w:pPr>
  </w:style>
  <w:style w:type="paragraph" w:styleId="ListBullet3">
    <w:name w:val="List Bullet 3"/>
    <w:basedOn w:val="Normal"/>
    <w:semiHidden/>
    <w:rsid w:val="00794662"/>
    <w:pPr>
      <w:numPr>
        <w:numId w:val="11"/>
      </w:numPr>
    </w:pPr>
  </w:style>
  <w:style w:type="paragraph" w:styleId="ListBullet4">
    <w:name w:val="List Bullet 4"/>
    <w:basedOn w:val="Normal"/>
    <w:semiHidden/>
    <w:rsid w:val="00794662"/>
    <w:pPr>
      <w:numPr>
        <w:numId w:val="12"/>
      </w:numPr>
    </w:pPr>
  </w:style>
  <w:style w:type="paragraph" w:styleId="ListBullet5">
    <w:name w:val="List Bullet 5"/>
    <w:basedOn w:val="Normal"/>
    <w:semiHidden/>
    <w:rsid w:val="00794662"/>
    <w:pPr>
      <w:numPr>
        <w:numId w:val="13"/>
      </w:numPr>
    </w:pPr>
  </w:style>
  <w:style w:type="paragraph" w:styleId="ListContinue">
    <w:name w:val="List Continue"/>
    <w:basedOn w:val="Normal"/>
    <w:semiHidden/>
    <w:rsid w:val="00794662"/>
    <w:pPr>
      <w:spacing w:after="120"/>
      <w:ind w:left="360"/>
    </w:pPr>
  </w:style>
  <w:style w:type="paragraph" w:styleId="ListContinue2">
    <w:name w:val="List Continue 2"/>
    <w:basedOn w:val="Normal"/>
    <w:semiHidden/>
    <w:rsid w:val="00794662"/>
    <w:pPr>
      <w:spacing w:after="120"/>
      <w:ind w:left="720"/>
    </w:pPr>
  </w:style>
  <w:style w:type="paragraph" w:styleId="ListContinue3">
    <w:name w:val="List Continue 3"/>
    <w:basedOn w:val="Normal"/>
    <w:semiHidden/>
    <w:rsid w:val="00794662"/>
    <w:pPr>
      <w:spacing w:after="120"/>
      <w:ind w:left="1080"/>
    </w:pPr>
  </w:style>
  <w:style w:type="paragraph" w:styleId="ListContinue4">
    <w:name w:val="List Continue 4"/>
    <w:basedOn w:val="Normal"/>
    <w:semiHidden/>
    <w:rsid w:val="00794662"/>
    <w:pPr>
      <w:spacing w:after="120"/>
      <w:ind w:left="1440"/>
    </w:pPr>
  </w:style>
  <w:style w:type="paragraph" w:styleId="ListContinue5">
    <w:name w:val="List Continue 5"/>
    <w:basedOn w:val="Normal"/>
    <w:semiHidden/>
    <w:rsid w:val="00794662"/>
    <w:pPr>
      <w:spacing w:after="120"/>
      <w:ind w:left="1800"/>
    </w:pPr>
  </w:style>
  <w:style w:type="paragraph" w:styleId="ListNumber">
    <w:name w:val="List Number"/>
    <w:basedOn w:val="Normal"/>
    <w:semiHidden/>
    <w:rsid w:val="00794662"/>
    <w:pPr>
      <w:numPr>
        <w:numId w:val="14"/>
      </w:numPr>
    </w:pPr>
  </w:style>
  <w:style w:type="paragraph" w:styleId="ListNumber2">
    <w:name w:val="List Number 2"/>
    <w:basedOn w:val="Normal"/>
    <w:semiHidden/>
    <w:rsid w:val="00794662"/>
    <w:pPr>
      <w:numPr>
        <w:numId w:val="15"/>
      </w:numPr>
    </w:pPr>
  </w:style>
  <w:style w:type="paragraph" w:styleId="ListNumber3">
    <w:name w:val="List Number 3"/>
    <w:basedOn w:val="Normal"/>
    <w:semiHidden/>
    <w:rsid w:val="00794662"/>
    <w:pPr>
      <w:numPr>
        <w:numId w:val="16"/>
      </w:numPr>
    </w:pPr>
  </w:style>
  <w:style w:type="paragraph" w:styleId="ListNumber4">
    <w:name w:val="List Number 4"/>
    <w:basedOn w:val="Normal"/>
    <w:semiHidden/>
    <w:rsid w:val="00794662"/>
    <w:pPr>
      <w:numPr>
        <w:numId w:val="17"/>
      </w:numPr>
    </w:pPr>
  </w:style>
  <w:style w:type="paragraph" w:styleId="ListNumber5">
    <w:name w:val="List Number 5"/>
    <w:basedOn w:val="Normal"/>
    <w:semiHidden/>
    <w:rsid w:val="00794662"/>
    <w:pPr>
      <w:numPr>
        <w:numId w:val="18"/>
      </w:numPr>
    </w:pPr>
  </w:style>
  <w:style w:type="paragraph" w:styleId="MessageHeader">
    <w:name w:val="Message Header"/>
    <w:basedOn w:val="Normal"/>
    <w:semiHidden/>
    <w:rsid w:val="00794662"/>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sz w:val="24"/>
    </w:rPr>
  </w:style>
  <w:style w:type="paragraph" w:styleId="NormalWeb">
    <w:name w:val="Normal (Web)"/>
    <w:basedOn w:val="Normal"/>
    <w:semiHidden/>
    <w:rsid w:val="00794662"/>
    <w:rPr>
      <w:rFonts w:ascii="Times New Roman" w:hAnsi="Times New Roman"/>
      <w:sz w:val="24"/>
    </w:rPr>
  </w:style>
  <w:style w:type="paragraph" w:styleId="NormalIndent">
    <w:name w:val="Normal Indent"/>
    <w:basedOn w:val="Normal"/>
    <w:semiHidden/>
    <w:rsid w:val="00794662"/>
    <w:pPr>
      <w:ind w:left="720"/>
    </w:pPr>
  </w:style>
  <w:style w:type="paragraph" w:styleId="NoteHeading">
    <w:name w:val="Note Heading"/>
    <w:basedOn w:val="Normal"/>
    <w:next w:val="Normal"/>
    <w:semiHidden/>
    <w:rsid w:val="00794662"/>
  </w:style>
  <w:style w:type="paragraph" w:styleId="PlainText">
    <w:name w:val="Plain Text"/>
    <w:basedOn w:val="Normal"/>
    <w:semiHidden/>
    <w:rsid w:val="00794662"/>
    <w:rPr>
      <w:rFonts w:ascii="Courier New" w:hAnsi="Courier New" w:cs="Courier New"/>
      <w:szCs w:val="20"/>
    </w:rPr>
  </w:style>
  <w:style w:type="paragraph" w:styleId="Salutation">
    <w:name w:val="Salutation"/>
    <w:basedOn w:val="Normal"/>
    <w:next w:val="Normal"/>
    <w:semiHidden/>
    <w:rsid w:val="00794662"/>
  </w:style>
  <w:style w:type="paragraph" w:styleId="Signature">
    <w:name w:val="Signature"/>
    <w:basedOn w:val="Normal"/>
    <w:semiHidden/>
    <w:rsid w:val="00794662"/>
    <w:pPr>
      <w:ind w:left="4320"/>
    </w:pPr>
  </w:style>
  <w:style w:type="table" w:styleId="TableGrid">
    <w:name w:val="Table Grid"/>
    <w:basedOn w:val="TableNormal"/>
    <w:uiPriority w:val="39"/>
    <w:rsid w:val="005C1E7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ackPageLegal7pt">
    <w:name w:val="Back Page: Legal 7pt"/>
    <w:uiPriority w:val="70"/>
    <w:rsid w:val="00ED5D85"/>
    <w:pPr>
      <w:spacing w:after="120" w:line="180" w:lineRule="atLeast"/>
    </w:pPr>
    <w:rPr>
      <w:rFonts w:ascii="Arial" w:hAnsi="Arial"/>
      <w:color w:val="000000"/>
      <w:sz w:val="14"/>
    </w:rPr>
  </w:style>
  <w:style w:type="paragraph" w:customStyle="1" w:styleId="CoverDocumentType10pt">
    <w:name w:val="Cover: Document Type 10pt"/>
    <w:link w:val="CoverDocumentType10ptChar"/>
    <w:uiPriority w:val="70"/>
    <w:rsid w:val="00603911"/>
    <w:pPr>
      <w:spacing w:after="200"/>
      <w:ind w:left="547"/>
      <w:jc w:val="right"/>
    </w:pPr>
    <w:rPr>
      <w:rFonts w:ascii="Arial" w:hAnsi="Arial"/>
      <w:b/>
      <w:sz w:val="20"/>
    </w:rPr>
  </w:style>
  <w:style w:type="paragraph" w:customStyle="1" w:styleId="NumberedList-Level1LastBeforeBodycopy">
    <w:name w:val="Numbered List - Level 1_Last Before Bodycopy"/>
    <w:basedOn w:val="NumberedList-Level1"/>
    <w:uiPriority w:val="30"/>
    <w:rsid w:val="00EA4C99"/>
    <w:pPr>
      <w:spacing w:after="216"/>
    </w:pPr>
  </w:style>
  <w:style w:type="paragraph" w:customStyle="1" w:styleId="CoverForinternaluseonly">
    <w:name w:val="Cover: For internal use only"/>
    <w:basedOn w:val="Normal"/>
    <w:uiPriority w:val="70"/>
    <w:rsid w:val="00ED5D85"/>
    <w:pPr>
      <w:spacing w:after="40" w:line="240" w:lineRule="atLeast"/>
      <w:jc w:val="right"/>
    </w:pPr>
    <w:rPr>
      <w:rFonts w:ascii="Arial" w:hAnsi="Arial"/>
      <w:b/>
    </w:rPr>
  </w:style>
  <w:style w:type="paragraph" w:customStyle="1" w:styleId="IntroText16pt">
    <w:name w:val="Intro Text 16pt"/>
    <w:uiPriority w:val="25"/>
    <w:rsid w:val="007D5931"/>
    <w:pPr>
      <w:spacing w:after="240" w:line="360" w:lineRule="exact"/>
    </w:pPr>
    <w:rPr>
      <w:rFonts w:ascii="Arial" w:hAnsi="Arial"/>
      <w:sz w:val="32"/>
      <w:szCs w:val="24"/>
    </w:rPr>
  </w:style>
  <w:style w:type="table" w:customStyle="1" w:styleId="HPDataSheetTable">
    <w:name w:val="HP Data Sheet Table"/>
    <w:basedOn w:val="TableNormal"/>
    <w:uiPriority w:val="99"/>
    <w:qFormat/>
    <w:rsid w:val="00D94D41"/>
    <w:tblPr>
      <w:tblInd w:w="29" w:type="dxa"/>
      <w:tblBorders>
        <w:bottom w:val="single" w:sz="2" w:space="0" w:color="auto"/>
        <w:insideH w:val="single" w:sz="2" w:space="0" w:color="auto"/>
      </w:tblBorders>
      <w:tblCellMar>
        <w:left w:w="115" w:type="dxa"/>
        <w:right w:w="115" w:type="dxa"/>
      </w:tblCellMar>
    </w:tblPr>
    <w:tcPr>
      <w:tcMar>
        <w:top w:w="43" w:type="dxa"/>
        <w:left w:w="43" w:type="dxa"/>
        <w:bottom w:w="43" w:type="dxa"/>
        <w:right w:w="360" w:type="dxa"/>
      </w:tcMar>
    </w:tcPr>
    <w:tblStylePr w:type="firstRow">
      <w:rPr>
        <w:rFonts w:ascii="HP Simplified" w:hAnsi="HP Simplified"/>
        <w:b w:val="0"/>
        <w:sz w:val="18"/>
      </w:rPr>
      <w:tblPr/>
      <w:tcPr>
        <w:tcBorders>
          <w:bottom w:val="nil"/>
          <w:insideH w:val="nil"/>
        </w:tcBorders>
      </w:tcPr>
    </w:tblStylePr>
    <w:tblStylePr w:type="firstCol">
      <w:rPr>
        <w:rFonts w:ascii="HP Simplified" w:hAnsi="HP Simplified"/>
        <w:b/>
        <w:sz w:val="16"/>
      </w:rPr>
    </w:tblStylePr>
    <w:tblStylePr w:type="lastCol">
      <w:tblPr/>
      <w:tcPr>
        <w:tcMar>
          <w:top w:w="43" w:type="dxa"/>
          <w:left w:w="0" w:type="dxa"/>
          <w:bottom w:w="43" w:type="dxa"/>
          <w:right w:w="115" w:type="dxa"/>
        </w:tcMar>
      </w:tcPr>
    </w:tblStylePr>
  </w:style>
  <w:style w:type="paragraph" w:customStyle="1" w:styleId="BulletLevel3">
    <w:name w:val="Bullet Level 3"/>
    <w:uiPriority w:val="19"/>
    <w:rsid w:val="00B52B5D"/>
    <w:pPr>
      <w:numPr>
        <w:numId w:val="35"/>
      </w:numPr>
      <w:tabs>
        <w:tab w:val="left" w:pos="562"/>
      </w:tabs>
      <w:spacing w:after="115" w:line="240" w:lineRule="exact"/>
      <w:ind w:left="561" w:hanging="187"/>
    </w:pPr>
    <w:rPr>
      <w:rFonts w:ascii="Arial" w:hAnsi="Arial"/>
      <w:color w:val="000000"/>
      <w:sz w:val="20"/>
    </w:rPr>
  </w:style>
  <w:style w:type="paragraph" w:customStyle="1" w:styleId="CoverHeadline50ptbold">
    <w:name w:val="Cover: Headline 50pt (bold)"/>
    <w:basedOn w:val="CoverHeadline28ptfor4lines"/>
    <w:uiPriority w:val="72"/>
    <w:semiHidden/>
    <w:rsid w:val="00524169"/>
    <w:pPr>
      <w:spacing w:line="1040" w:lineRule="exact"/>
    </w:pPr>
    <w:rPr>
      <w:sz w:val="100"/>
    </w:rPr>
  </w:style>
  <w:style w:type="paragraph" w:customStyle="1" w:styleId="MISCFigureCaptionHeader8pt">
    <w:name w:val="MISC: Figure Caption Header 8pt"/>
    <w:uiPriority w:val="90"/>
    <w:rsid w:val="007D5931"/>
    <w:pPr>
      <w:spacing w:after="400"/>
    </w:pPr>
    <w:rPr>
      <w:rFonts w:ascii="Arial" w:hAnsi="Arial"/>
      <w:sz w:val="16"/>
      <w:szCs w:val="20"/>
    </w:rPr>
  </w:style>
  <w:style w:type="paragraph" w:customStyle="1" w:styleId="MISCTitleDescriptorinheader10pt">
    <w:name w:val="MISC: Title Descriptor (in header) 10pt"/>
    <w:uiPriority w:val="91"/>
    <w:rsid w:val="007D5931"/>
    <w:pPr>
      <w:spacing w:before="180" w:after="240"/>
    </w:pPr>
    <w:rPr>
      <w:rFonts w:ascii="Arial" w:hAnsi="Arial"/>
      <w:sz w:val="20"/>
      <w:szCs w:val="24"/>
    </w:rPr>
  </w:style>
  <w:style w:type="paragraph" w:customStyle="1" w:styleId="QuoteText16pt">
    <w:name w:val="Quote Text 16pt"/>
    <w:uiPriority w:val="27"/>
    <w:rsid w:val="007D5931"/>
    <w:pPr>
      <w:pBdr>
        <w:top w:val="single" w:sz="36" w:space="4" w:color="00B388"/>
      </w:pBdr>
      <w:spacing w:before="480" w:after="180" w:line="320" w:lineRule="atLeast"/>
      <w:ind w:left="101" w:hanging="101"/>
    </w:pPr>
    <w:rPr>
      <w:rFonts w:ascii="Arial" w:hAnsi="Arial"/>
      <w:sz w:val="32"/>
    </w:rPr>
  </w:style>
  <w:style w:type="paragraph" w:customStyle="1" w:styleId="QuoteTextAttribution10pt">
    <w:name w:val="Quote Text Attribution 10 pt"/>
    <w:basedOn w:val="Normal"/>
    <w:uiPriority w:val="28"/>
    <w:rsid w:val="009472F0"/>
    <w:pPr>
      <w:spacing w:after="360" w:line="240" w:lineRule="exact"/>
    </w:pPr>
    <w:rPr>
      <w:sz w:val="20"/>
      <w:szCs w:val="18"/>
    </w:rPr>
  </w:style>
  <w:style w:type="paragraph" w:customStyle="1" w:styleId="BodyTextArial10pt">
    <w:name w:val="Body Text Arial 10pt"/>
    <w:uiPriority w:val="99"/>
    <w:qFormat/>
    <w:rsid w:val="000C0423"/>
    <w:pPr>
      <w:spacing w:after="160" w:line="240" w:lineRule="atLeast"/>
    </w:pPr>
    <w:rPr>
      <w:rFonts w:ascii="Arial" w:hAnsi="Arial"/>
      <w:sz w:val="20"/>
    </w:rPr>
  </w:style>
  <w:style w:type="paragraph" w:customStyle="1" w:styleId="BackPageSharewithcolleagues7pt">
    <w:name w:val="Back Page: Share with colleagues 7pt"/>
    <w:basedOn w:val="BackPageLegal7pt"/>
    <w:uiPriority w:val="70"/>
    <w:rsid w:val="00CC1FAC"/>
    <w:pPr>
      <w:spacing w:after="40"/>
    </w:pPr>
  </w:style>
  <w:style w:type="paragraph" w:customStyle="1" w:styleId="BackPageLearnmoreat16pt">
    <w:name w:val="Back Page: Learn more at 16 pt"/>
    <w:basedOn w:val="Heading2"/>
    <w:uiPriority w:val="59"/>
    <w:rsid w:val="00ED5D85"/>
    <w:pPr>
      <w:spacing w:line="320" w:lineRule="exact"/>
    </w:pPr>
    <w:rPr>
      <w:sz w:val="32"/>
    </w:rPr>
  </w:style>
  <w:style w:type="paragraph" w:styleId="Header">
    <w:name w:val="header"/>
    <w:basedOn w:val="Normal"/>
    <w:link w:val="HeaderChar"/>
    <w:uiPriority w:val="99"/>
    <w:semiHidden/>
    <w:rsid w:val="005F0FB5"/>
    <w:pPr>
      <w:tabs>
        <w:tab w:val="center" w:pos="4680"/>
        <w:tab w:val="right" w:pos="9360"/>
      </w:tabs>
    </w:pPr>
  </w:style>
  <w:style w:type="character" w:customStyle="1" w:styleId="HeaderChar">
    <w:name w:val="Header Char"/>
    <w:basedOn w:val="DefaultParagraphFont"/>
    <w:link w:val="Header"/>
    <w:uiPriority w:val="99"/>
    <w:semiHidden/>
    <w:rsid w:val="00AB1A53"/>
    <w:rPr>
      <w:rFonts w:ascii="HP Simplified Light" w:hAnsi="HP Simplified Light"/>
      <w:szCs w:val="24"/>
    </w:rPr>
  </w:style>
  <w:style w:type="paragraph" w:customStyle="1" w:styleId="CoverTableofcontentstitle26pt">
    <w:name w:val="Cover: Table of contents title 26pt"/>
    <w:next w:val="Normal"/>
    <w:uiPriority w:val="84"/>
    <w:rsid w:val="00590729"/>
    <w:pPr>
      <w:spacing w:after="360"/>
      <w:ind w:left="374"/>
    </w:pPr>
    <w:rPr>
      <w:rFonts w:ascii="Metric Bold" w:hAnsi="Metric Bold"/>
      <w:b/>
      <w:sz w:val="60"/>
    </w:rPr>
  </w:style>
  <w:style w:type="character" w:styleId="FootnoteReference">
    <w:name w:val="footnote reference"/>
    <w:basedOn w:val="DefaultParagraphFont"/>
    <w:semiHidden/>
    <w:rsid w:val="002E2B65"/>
    <w:rPr>
      <w:vertAlign w:val="superscript"/>
    </w:rPr>
  </w:style>
  <w:style w:type="paragraph" w:customStyle="1" w:styleId="BulletLevel3-2ndparagraph">
    <w:name w:val="Bullet Level 3 - 2nd paragraph"/>
    <w:basedOn w:val="BulletLevel3"/>
    <w:uiPriority w:val="20"/>
    <w:rsid w:val="007F037A"/>
    <w:pPr>
      <w:numPr>
        <w:numId w:val="0"/>
      </w:numPr>
      <w:ind w:left="562"/>
    </w:pPr>
  </w:style>
  <w:style w:type="paragraph" w:customStyle="1" w:styleId="BulletLevel3-2ndparagraphLast">
    <w:name w:val="Bullet Level 3 - 2nd paragraph_Last"/>
    <w:basedOn w:val="BulletLevel3-2ndparagraph"/>
    <w:uiPriority w:val="21"/>
    <w:rsid w:val="006128FF"/>
    <w:pPr>
      <w:spacing w:after="220"/>
    </w:pPr>
  </w:style>
  <w:style w:type="paragraph" w:customStyle="1" w:styleId="NumberedList-Level2">
    <w:name w:val="Numbered List - Level 2"/>
    <w:basedOn w:val="NumberedList-Level1"/>
    <w:uiPriority w:val="34"/>
    <w:rsid w:val="00B52B5D"/>
    <w:pPr>
      <w:numPr>
        <w:numId w:val="32"/>
      </w:numPr>
    </w:pPr>
  </w:style>
  <w:style w:type="paragraph" w:customStyle="1" w:styleId="NumberedList-Level3">
    <w:name w:val="Numbered List - Level 3"/>
    <w:basedOn w:val="NumberedList-Level2"/>
    <w:uiPriority w:val="35"/>
    <w:rsid w:val="00D63FE0"/>
    <w:pPr>
      <w:numPr>
        <w:numId w:val="33"/>
      </w:numPr>
    </w:pPr>
  </w:style>
  <w:style w:type="character" w:customStyle="1" w:styleId="BoldCharacter">
    <w:name w:val="Bold Character"/>
    <w:basedOn w:val="DefaultParagraphFont"/>
    <w:uiPriority w:val="1"/>
    <w:semiHidden/>
    <w:rsid w:val="00047D3E"/>
    <w:rPr>
      <w:rFonts w:ascii="HP Simplified" w:hAnsi="HP Simplified"/>
      <w:b/>
    </w:rPr>
  </w:style>
  <w:style w:type="paragraph" w:customStyle="1" w:styleId="NoParagraphStyle">
    <w:name w:val="[No Paragraph Style]"/>
    <w:semiHidden/>
    <w:rsid w:val="00316AE2"/>
    <w:pPr>
      <w:autoSpaceDE w:val="0"/>
      <w:autoSpaceDN w:val="0"/>
      <w:adjustRightInd w:val="0"/>
      <w:spacing w:line="288" w:lineRule="auto"/>
      <w:textAlignment w:val="center"/>
    </w:pPr>
    <w:rPr>
      <w:color w:val="000000"/>
      <w:sz w:val="24"/>
      <w:szCs w:val="24"/>
    </w:rPr>
  </w:style>
  <w:style w:type="paragraph" w:customStyle="1" w:styleId="TablebulletTables">
    <w:name w:val="Table_bullet (Tables)"/>
    <w:basedOn w:val="Normal"/>
    <w:uiPriority w:val="99"/>
    <w:semiHidden/>
    <w:rsid w:val="00EC69E9"/>
    <w:pPr>
      <w:spacing w:after="40"/>
      <w:ind w:left="90" w:hanging="90"/>
    </w:pPr>
  </w:style>
  <w:style w:type="paragraph" w:customStyle="1" w:styleId="MISCNote-Ruleabove">
    <w:name w:val="MISC: Note-Rule above"/>
    <w:basedOn w:val="Normal"/>
    <w:uiPriority w:val="91"/>
    <w:rsid w:val="00603911"/>
    <w:pPr>
      <w:keepNext/>
      <w:pBdr>
        <w:top w:val="single" w:sz="2" w:space="4" w:color="auto"/>
      </w:pBdr>
      <w:spacing w:before="360" w:line="240" w:lineRule="exact"/>
    </w:pPr>
    <w:rPr>
      <w:rFonts w:ascii="Arial" w:hAnsi="Arial"/>
      <w:b/>
      <w:sz w:val="22"/>
      <w:szCs w:val="18"/>
    </w:rPr>
  </w:style>
  <w:style w:type="paragraph" w:customStyle="1" w:styleId="MISCNote-Rulebelow">
    <w:name w:val="MISC: Note-Rule below"/>
    <w:uiPriority w:val="91"/>
    <w:rsid w:val="00603911"/>
    <w:pPr>
      <w:pBdr>
        <w:bottom w:val="single" w:sz="2" w:space="5" w:color="auto"/>
      </w:pBdr>
      <w:spacing w:after="360" w:line="220" w:lineRule="atLeast"/>
    </w:pPr>
    <w:rPr>
      <w:rFonts w:ascii="Arial" w:hAnsi="Arial"/>
      <w:color w:val="000000"/>
      <w:sz w:val="20"/>
    </w:rPr>
  </w:style>
  <w:style w:type="paragraph" w:styleId="TOC1">
    <w:name w:val="toc 1"/>
    <w:basedOn w:val="Normal"/>
    <w:next w:val="Normal"/>
    <w:autoRedefine/>
    <w:uiPriority w:val="39"/>
    <w:unhideWhenUsed/>
    <w:rsid w:val="00DC4D81"/>
    <w:pPr>
      <w:tabs>
        <w:tab w:val="right" w:leader="dot" w:pos="10800"/>
      </w:tabs>
      <w:spacing w:after="100"/>
      <w:ind w:right="1152"/>
    </w:pPr>
    <w:rPr>
      <w:rFonts w:ascii="Arial" w:hAnsi="Arial"/>
      <w:noProof/>
      <w:sz w:val="20"/>
    </w:rPr>
  </w:style>
  <w:style w:type="paragraph" w:styleId="TOC2">
    <w:name w:val="toc 2"/>
    <w:basedOn w:val="Normal"/>
    <w:next w:val="Normal"/>
    <w:autoRedefine/>
    <w:uiPriority w:val="39"/>
    <w:unhideWhenUsed/>
    <w:rsid w:val="00603911"/>
    <w:pPr>
      <w:tabs>
        <w:tab w:val="right" w:leader="dot" w:pos="10800"/>
      </w:tabs>
      <w:spacing w:after="100"/>
      <w:ind w:left="187" w:right="1152"/>
    </w:pPr>
    <w:rPr>
      <w:rFonts w:ascii="Arial" w:hAnsi="Arial"/>
      <w:noProof/>
      <w:sz w:val="20"/>
    </w:rPr>
  </w:style>
  <w:style w:type="paragraph" w:customStyle="1" w:styleId="TableRowhead8pt">
    <w:name w:val="Table Rowhead 8 pt"/>
    <w:basedOn w:val="TableSubhead8pt"/>
    <w:uiPriority w:val="99"/>
    <w:rsid w:val="004463F8"/>
    <w:rPr>
      <w:caps w:val="0"/>
    </w:rPr>
  </w:style>
  <w:style w:type="character" w:customStyle="1" w:styleId="FootnoteTextChar">
    <w:name w:val="Footnote Text Char"/>
    <w:basedOn w:val="DefaultParagraphFont"/>
    <w:link w:val="FootnoteText"/>
    <w:uiPriority w:val="98"/>
    <w:rsid w:val="00D708FA"/>
    <w:rPr>
      <w:rFonts w:ascii="Arial" w:hAnsi="Arial"/>
      <w:sz w:val="16"/>
      <w:szCs w:val="20"/>
    </w:rPr>
  </w:style>
  <w:style w:type="paragraph" w:customStyle="1" w:styleId="BackPageSignupforupdates9pt">
    <w:name w:val="Back Page: Sign up for updates 9pt"/>
    <w:uiPriority w:val="62"/>
    <w:rsid w:val="00ED5D85"/>
    <w:pPr>
      <w:spacing w:before="60" w:line="240" w:lineRule="exact"/>
    </w:pPr>
    <w:rPr>
      <w:rFonts w:ascii="Arial" w:hAnsi="Arial"/>
      <w:szCs w:val="20"/>
    </w:rPr>
  </w:style>
  <w:style w:type="character" w:customStyle="1" w:styleId="CodingLanguage">
    <w:name w:val="Coding Language"/>
    <w:basedOn w:val="DefaultParagraphFont"/>
    <w:uiPriority w:val="98"/>
    <w:rsid w:val="00D77C59"/>
    <w:rPr>
      <w:rFonts w:ascii="HPE Simple Light" w:hAnsi="HPE Simple Light"/>
      <w:b w:val="0"/>
      <w:i w:val="0"/>
    </w:rPr>
  </w:style>
  <w:style w:type="paragraph" w:customStyle="1" w:styleId="MISCTitleDescriptorinheader11ptLight">
    <w:name w:val="MISC: Title Descriptor (in header) 11pt Light"/>
    <w:basedOn w:val="MISCTitleDescriptorinheader10pt"/>
    <w:uiPriority w:val="99"/>
    <w:rsid w:val="00A44292"/>
  </w:style>
  <w:style w:type="paragraph" w:customStyle="1" w:styleId="CoverIntroArial16">
    <w:name w:val="Cover: Intro Arial 16"/>
    <w:basedOn w:val="CoverSubtitle"/>
    <w:uiPriority w:val="99"/>
    <w:rsid w:val="00CD36C4"/>
    <w:rPr>
      <w:rFonts w:ascii="Arial" w:hAnsi="Arial"/>
    </w:rPr>
  </w:style>
  <w:style w:type="paragraph" w:customStyle="1" w:styleId="MISCTableCaptionHeader8pt">
    <w:name w:val="MISC: Table Caption Header 8pt"/>
    <w:uiPriority w:val="99"/>
    <w:rsid w:val="007D5931"/>
    <w:pPr>
      <w:keepNext/>
      <w:spacing w:after="60"/>
    </w:pPr>
    <w:rPr>
      <w:rFonts w:ascii="Arial" w:hAnsi="Arial"/>
      <w:sz w:val="16"/>
      <w:szCs w:val="20"/>
    </w:rPr>
  </w:style>
  <w:style w:type="paragraph" w:customStyle="1" w:styleId="PageNumbers">
    <w:name w:val="Page Numbers"/>
    <w:basedOn w:val="Normal"/>
    <w:uiPriority w:val="99"/>
    <w:rsid w:val="007236BD"/>
    <w:pPr>
      <w:tabs>
        <w:tab w:val="center" w:pos="1980"/>
        <w:tab w:val="left" w:pos="2610"/>
      </w:tabs>
      <w:jc w:val="right"/>
    </w:pPr>
    <w:rPr>
      <w:rFonts w:ascii="HPE Simple" w:hAnsi="HPE Simple"/>
    </w:rPr>
  </w:style>
  <w:style w:type="paragraph" w:styleId="TOC3">
    <w:name w:val="toc 3"/>
    <w:basedOn w:val="Normal"/>
    <w:next w:val="Normal"/>
    <w:autoRedefine/>
    <w:uiPriority w:val="39"/>
    <w:unhideWhenUsed/>
    <w:rsid w:val="00DC4D81"/>
    <w:pPr>
      <w:tabs>
        <w:tab w:val="right" w:pos="10800"/>
      </w:tabs>
      <w:spacing w:after="100"/>
      <w:ind w:left="749"/>
    </w:pPr>
    <w:rPr>
      <w:rFonts w:ascii="Arial" w:hAnsi="Arial"/>
    </w:rPr>
  </w:style>
  <w:style w:type="character" w:customStyle="1" w:styleId="CoverDocumentType10ptChar">
    <w:name w:val="Cover: Document Type 10pt Char"/>
    <w:basedOn w:val="DefaultParagraphFont"/>
    <w:link w:val="CoverDocumentType10pt"/>
    <w:uiPriority w:val="70"/>
    <w:rsid w:val="00603911"/>
    <w:rPr>
      <w:rFonts w:ascii="Arial" w:hAnsi="Arial"/>
      <w:b/>
      <w:sz w:val="20"/>
    </w:rPr>
  </w:style>
  <w:style w:type="character" w:customStyle="1" w:styleId="BoldEmpha">
    <w:name w:val="Bold Empha"/>
    <w:uiPriority w:val="1"/>
    <w:qFormat/>
    <w:rsid w:val="000C0423"/>
    <w:rPr>
      <w:rFonts w:ascii="Arial" w:hAnsi="Arial"/>
      <w:b/>
      <w:color w:val="auto"/>
    </w:rPr>
  </w:style>
  <w:style w:type="paragraph" w:customStyle="1" w:styleId="TableSubhead8pt">
    <w:name w:val="Table Subhead 8 pt"/>
    <w:uiPriority w:val="99"/>
    <w:rsid w:val="00D708FA"/>
    <w:pPr>
      <w:keepNext/>
      <w:spacing w:before="60" w:after="60"/>
    </w:pPr>
    <w:rPr>
      <w:rFonts w:ascii="Arial" w:hAnsi="Arial"/>
      <w:b/>
      <w:caps/>
      <w:sz w:val="16"/>
      <w:szCs w:val="20"/>
    </w:rPr>
  </w:style>
  <w:style w:type="paragraph" w:styleId="Bibliography">
    <w:name w:val="Bibliography"/>
    <w:basedOn w:val="Normal"/>
    <w:next w:val="Normal"/>
    <w:uiPriority w:val="37"/>
    <w:semiHidden/>
    <w:unhideWhenUsed/>
    <w:rsid w:val="00801976"/>
  </w:style>
  <w:style w:type="paragraph" w:styleId="Caption">
    <w:name w:val="caption"/>
    <w:basedOn w:val="Normal"/>
    <w:next w:val="Normal"/>
    <w:unhideWhenUsed/>
    <w:qFormat/>
    <w:rsid w:val="00801976"/>
    <w:pPr>
      <w:spacing w:after="200"/>
    </w:pPr>
    <w:rPr>
      <w:i/>
      <w:iCs/>
      <w:color w:val="425563" w:themeColor="text2"/>
      <w:szCs w:val="18"/>
    </w:rPr>
  </w:style>
  <w:style w:type="paragraph" w:styleId="CommentText">
    <w:name w:val="annotation text"/>
    <w:basedOn w:val="Normal"/>
    <w:link w:val="CommentTextChar"/>
    <w:semiHidden/>
    <w:unhideWhenUsed/>
    <w:rsid w:val="00801976"/>
    <w:rPr>
      <w:sz w:val="20"/>
      <w:szCs w:val="20"/>
    </w:rPr>
  </w:style>
  <w:style w:type="character" w:customStyle="1" w:styleId="CommentTextChar">
    <w:name w:val="Comment Text Char"/>
    <w:basedOn w:val="DefaultParagraphFont"/>
    <w:link w:val="CommentText"/>
    <w:semiHidden/>
    <w:rsid w:val="00801976"/>
    <w:rPr>
      <w:rFonts w:ascii="HP Simplified Light" w:hAnsi="HP Simplified Light"/>
      <w:sz w:val="20"/>
      <w:szCs w:val="20"/>
    </w:rPr>
  </w:style>
  <w:style w:type="paragraph" w:styleId="CommentSubject">
    <w:name w:val="annotation subject"/>
    <w:basedOn w:val="CommentText"/>
    <w:next w:val="CommentText"/>
    <w:link w:val="CommentSubjectChar"/>
    <w:semiHidden/>
    <w:unhideWhenUsed/>
    <w:rsid w:val="00801976"/>
    <w:rPr>
      <w:b/>
      <w:bCs/>
    </w:rPr>
  </w:style>
  <w:style w:type="character" w:customStyle="1" w:styleId="CommentSubjectChar">
    <w:name w:val="Comment Subject Char"/>
    <w:basedOn w:val="CommentTextChar"/>
    <w:link w:val="CommentSubject"/>
    <w:semiHidden/>
    <w:rsid w:val="00801976"/>
    <w:rPr>
      <w:rFonts w:ascii="HP Simplified Light" w:hAnsi="HP Simplified Light"/>
      <w:b/>
      <w:bCs/>
      <w:sz w:val="20"/>
      <w:szCs w:val="20"/>
    </w:rPr>
  </w:style>
  <w:style w:type="paragraph" w:styleId="DocumentMap">
    <w:name w:val="Document Map"/>
    <w:basedOn w:val="Normal"/>
    <w:link w:val="DocumentMapChar"/>
    <w:semiHidden/>
    <w:unhideWhenUsed/>
    <w:rsid w:val="00801976"/>
    <w:rPr>
      <w:rFonts w:ascii="Segoe UI" w:hAnsi="Segoe UI" w:cs="Segoe UI"/>
      <w:sz w:val="16"/>
      <w:szCs w:val="16"/>
    </w:rPr>
  </w:style>
  <w:style w:type="character" w:customStyle="1" w:styleId="DocumentMapChar">
    <w:name w:val="Document Map Char"/>
    <w:basedOn w:val="DefaultParagraphFont"/>
    <w:link w:val="DocumentMap"/>
    <w:semiHidden/>
    <w:rsid w:val="00801976"/>
    <w:rPr>
      <w:rFonts w:ascii="Segoe UI" w:hAnsi="Segoe UI" w:cs="Segoe UI"/>
      <w:sz w:val="16"/>
      <w:szCs w:val="16"/>
    </w:rPr>
  </w:style>
  <w:style w:type="paragraph" w:styleId="EndnoteText">
    <w:name w:val="endnote text"/>
    <w:basedOn w:val="Normal"/>
    <w:link w:val="EndnoteTextChar"/>
    <w:semiHidden/>
    <w:unhideWhenUsed/>
    <w:rsid w:val="00801976"/>
    <w:rPr>
      <w:sz w:val="20"/>
      <w:szCs w:val="20"/>
    </w:rPr>
  </w:style>
  <w:style w:type="character" w:customStyle="1" w:styleId="EndnoteTextChar">
    <w:name w:val="Endnote Text Char"/>
    <w:basedOn w:val="DefaultParagraphFont"/>
    <w:link w:val="EndnoteText"/>
    <w:semiHidden/>
    <w:rsid w:val="00801976"/>
    <w:rPr>
      <w:rFonts w:ascii="HP Simplified Light" w:hAnsi="HP Simplified Light"/>
      <w:sz w:val="20"/>
      <w:szCs w:val="20"/>
    </w:rPr>
  </w:style>
  <w:style w:type="paragraph" w:styleId="Index1">
    <w:name w:val="index 1"/>
    <w:basedOn w:val="Normal"/>
    <w:next w:val="Normal"/>
    <w:autoRedefine/>
    <w:semiHidden/>
    <w:unhideWhenUsed/>
    <w:rsid w:val="00801976"/>
    <w:pPr>
      <w:ind w:left="180" w:hanging="180"/>
    </w:pPr>
  </w:style>
  <w:style w:type="paragraph" w:styleId="Index2">
    <w:name w:val="index 2"/>
    <w:basedOn w:val="Normal"/>
    <w:next w:val="Normal"/>
    <w:autoRedefine/>
    <w:semiHidden/>
    <w:unhideWhenUsed/>
    <w:rsid w:val="00801976"/>
    <w:pPr>
      <w:ind w:left="360" w:hanging="180"/>
    </w:pPr>
  </w:style>
  <w:style w:type="paragraph" w:styleId="Index3">
    <w:name w:val="index 3"/>
    <w:basedOn w:val="Normal"/>
    <w:next w:val="Normal"/>
    <w:autoRedefine/>
    <w:semiHidden/>
    <w:unhideWhenUsed/>
    <w:rsid w:val="00801976"/>
    <w:pPr>
      <w:ind w:left="540" w:hanging="180"/>
    </w:pPr>
  </w:style>
  <w:style w:type="paragraph" w:styleId="Index4">
    <w:name w:val="index 4"/>
    <w:basedOn w:val="Normal"/>
    <w:next w:val="Normal"/>
    <w:autoRedefine/>
    <w:semiHidden/>
    <w:unhideWhenUsed/>
    <w:rsid w:val="00801976"/>
    <w:pPr>
      <w:ind w:left="720" w:hanging="180"/>
    </w:pPr>
  </w:style>
  <w:style w:type="paragraph" w:styleId="Index5">
    <w:name w:val="index 5"/>
    <w:basedOn w:val="Normal"/>
    <w:next w:val="Normal"/>
    <w:autoRedefine/>
    <w:semiHidden/>
    <w:unhideWhenUsed/>
    <w:rsid w:val="00801976"/>
    <w:pPr>
      <w:ind w:left="900" w:hanging="180"/>
    </w:pPr>
  </w:style>
  <w:style w:type="paragraph" w:styleId="Index6">
    <w:name w:val="index 6"/>
    <w:basedOn w:val="Normal"/>
    <w:next w:val="Normal"/>
    <w:autoRedefine/>
    <w:semiHidden/>
    <w:unhideWhenUsed/>
    <w:rsid w:val="00801976"/>
    <w:pPr>
      <w:ind w:left="1080" w:hanging="180"/>
    </w:pPr>
  </w:style>
  <w:style w:type="paragraph" w:styleId="Index7">
    <w:name w:val="index 7"/>
    <w:basedOn w:val="Normal"/>
    <w:next w:val="Normal"/>
    <w:autoRedefine/>
    <w:semiHidden/>
    <w:unhideWhenUsed/>
    <w:rsid w:val="00801976"/>
    <w:pPr>
      <w:ind w:left="1260" w:hanging="180"/>
    </w:pPr>
  </w:style>
  <w:style w:type="paragraph" w:styleId="Index8">
    <w:name w:val="index 8"/>
    <w:basedOn w:val="Normal"/>
    <w:next w:val="Normal"/>
    <w:autoRedefine/>
    <w:semiHidden/>
    <w:unhideWhenUsed/>
    <w:rsid w:val="00801976"/>
    <w:pPr>
      <w:ind w:left="1440" w:hanging="180"/>
    </w:pPr>
  </w:style>
  <w:style w:type="paragraph" w:styleId="Index9">
    <w:name w:val="index 9"/>
    <w:basedOn w:val="Normal"/>
    <w:next w:val="Normal"/>
    <w:autoRedefine/>
    <w:semiHidden/>
    <w:unhideWhenUsed/>
    <w:rsid w:val="00801976"/>
    <w:pPr>
      <w:ind w:left="1620" w:hanging="180"/>
    </w:pPr>
  </w:style>
  <w:style w:type="paragraph" w:styleId="IndexHeading">
    <w:name w:val="index heading"/>
    <w:basedOn w:val="Normal"/>
    <w:next w:val="Index1"/>
    <w:semiHidden/>
    <w:unhideWhenUsed/>
    <w:rsid w:val="00801976"/>
    <w:rPr>
      <w:rFonts w:asciiTheme="majorHAnsi" w:eastAsiaTheme="majorEastAsia" w:hAnsiTheme="majorHAnsi" w:cstheme="majorBidi"/>
      <w:b/>
      <w:bCs/>
    </w:rPr>
  </w:style>
  <w:style w:type="paragraph" w:styleId="IntenseQuote">
    <w:name w:val="Intense Quote"/>
    <w:basedOn w:val="Normal"/>
    <w:next w:val="Normal"/>
    <w:link w:val="IntenseQuoteChar"/>
    <w:uiPriority w:val="30"/>
    <w:semiHidden/>
    <w:rsid w:val="00801976"/>
    <w:pPr>
      <w:pBdr>
        <w:top w:val="single" w:sz="4" w:space="10" w:color="425563" w:themeColor="accent1"/>
        <w:bottom w:val="single" w:sz="4" w:space="10" w:color="425563" w:themeColor="accent1"/>
      </w:pBdr>
      <w:spacing w:before="360" w:after="360"/>
      <w:ind w:left="864" w:right="864"/>
      <w:jc w:val="center"/>
    </w:pPr>
    <w:rPr>
      <w:i/>
      <w:iCs/>
      <w:color w:val="425563" w:themeColor="accent1"/>
    </w:rPr>
  </w:style>
  <w:style w:type="character" w:customStyle="1" w:styleId="IntenseQuoteChar">
    <w:name w:val="Intense Quote Char"/>
    <w:basedOn w:val="DefaultParagraphFont"/>
    <w:link w:val="IntenseQuote"/>
    <w:uiPriority w:val="30"/>
    <w:semiHidden/>
    <w:rsid w:val="00801976"/>
    <w:rPr>
      <w:rFonts w:ascii="HP Simplified Light" w:hAnsi="HP Simplified Light"/>
      <w:i/>
      <w:iCs/>
      <w:color w:val="425563" w:themeColor="accent1"/>
      <w:szCs w:val="24"/>
    </w:rPr>
  </w:style>
  <w:style w:type="paragraph" w:styleId="ListParagraph">
    <w:name w:val="List Paragraph"/>
    <w:basedOn w:val="Normal"/>
    <w:uiPriority w:val="34"/>
    <w:semiHidden/>
    <w:rsid w:val="00801976"/>
    <w:pPr>
      <w:ind w:left="720"/>
      <w:contextualSpacing/>
    </w:pPr>
  </w:style>
  <w:style w:type="paragraph" w:styleId="NoSpacing">
    <w:name w:val="No Spacing"/>
    <w:uiPriority w:val="1"/>
    <w:semiHidden/>
    <w:rsid w:val="00801976"/>
    <w:rPr>
      <w:rFonts w:ascii="HP Simplified Light" w:hAnsi="HP Simplified Light"/>
      <w:szCs w:val="24"/>
    </w:rPr>
  </w:style>
  <w:style w:type="paragraph" w:styleId="Quote">
    <w:name w:val="Quote"/>
    <w:basedOn w:val="Normal"/>
    <w:next w:val="Normal"/>
    <w:link w:val="QuoteChar"/>
    <w:uiPriority w:val="29"/>
    <w:semiHidden/>
    <w:rsid w:val="00801976"/>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semiHidden/>
    <w:rsid w:val="00801976"/>
    <w:rPr>
      <w:rFonts w:ascii="HP Simplified Light" w:hAnsi="HP Simplified Light"/>
      <w:i/>
      <w:iCs/>
      <w:color w:val="404040" w:themeColor="text1" w:themeTint="BF"/>
      <w:szCs w:val="24"/>
    </w:rPr>
  </w:style>
  <w:style w:type="paragraph" w:styleId="Subtitle">
    <w:name w:val="Subtitle"/>
    <w:basedOn w:val="Normal"/>
    <w:next w:val="Normal"/>
    <w:link w:val="SubtitleChar"/>
    <w:semiHidden/>
    <w:rsid w:val="00801976"/>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semiHidden/>
    <w:rsid w:val="00801976"/>
    <w:rPr>
      <w:rFonts w:asciiTheme="minorHAnsi" w:eastAsiaTheme="minorEastAsia" w:hAnsiTheme="minorHAnsi" w:cstheme="minorBidi"/>
      <w:color w:val="5A5A5A" w:themeColor="text1" w:themeTint="A5"/>
      <w:spacing w:val="15"/>
      <w:sz w:val="22"/>
      <w:szCs w:val="22"/>
    </w:rPr>
  </w:style>
  <w:style w:type="paragraph" w:styleId="TableofAuthorities">
    <w:name w:val="table of authorities"/>
    <w:basedOn w:val="Normal"/>
    <w:next w:val="Normal"/>
    <w:semiHidden/>
    <w:unhideWhenUsed/>
    <w:rsid w:val="00801976"/>
    <w:pPr>
      <w:ind w:left="180" w:hanging="180"/>
    </w:pPr>
  </w:style>
  <w:style w:type="paragraph" w:styleId="TableofFigures">
    <w:name w:val="table of figures"/>
    <w:basedOn w:val="Normal"/>
    <w:next w:val="Normal"/>
    <w:semiHidden/>
    <w:unhideWhenUsed/>
    <w:rsid w:val="00801976"/>
  </w:style>
  <w:style w:type="paragraph" w:styleId="TOAHeading">
    <w:name w:val="toa heading"/>
    <w:basedOn w:val="Normal"/>
    <w:next w:val="Normal"/>
    <w:semiHidden/>
    <w:unhideWhenUsed/>
    <w:rsid w:val="00801976"/>
    <w:pPr>
      <w:spacing w:before="120"/>
    </w:pPr>
    <w:rPr>
      <w:rFonts w:asciiTheme="majorHAnsi" w:eastAsiaTheme="majorEastAsia" w:hAnsiTheme="majorHAnsi" w:cstheme="majorBidi"/>
      <w:b/>
      <w:bCs/>
      <w:sz w:val="24"/>
    </w:rPr>
  </w:style>
  <w:style w:type="paragraph" w:styleId="TOCHeading">
    <w:name w:val="TOC Heading"/>
    <w:basedOn w:val="Heading1"/>
    <w:next w:val="Normal"/>
    <w:uiPriority w:val="39"/>
    <w:semiHidden/>
    <w:unhideWhenUsed/>
    <w:qFormat/>
    <w:rsid w:val="00801976"/>
    <w:pPr>
      <w:keepLines/>
      <w:spacing w:before="240" w:after="0" w:line="240" w:lineRule="auto"/>
      <w:outlineLvl w:val="9"/>
    </w:pPr>
    <w:rPr>
      <w:rFonts w:asciiTheme="majorHAnsi" w:eastAsiaTheme="majorEastAsia" w:hAnsiTheme="majorHAnsi" w:cstheme="majorBidi"/>
      <w:b w:val="0"/>
      <w:color w:val="313F4A" w:themeColor="accent1" w:themeShade="BF"/>
      <w:szCs w:val="32"/>
    </w:rPr>
  </w:style>
  <w:style w:type="paragraph" w:customStyle="1" w:styleId="BackPageLearnmoreatURL12pt">
    <w:name w:val="Back Page: Learn more at URL 12 pt"/>
    <w:basedOn w:val="BackPageLearnmoreat16pt"/>
    <w:uiPriority w:val="99"/>
    <w:rsid w:val="005A3C3A"/>
    <w:rPr>
      <w:sz w:val="24"/>
      <w:u w:val="single"/>
    </w:rPr>
  </w:style>
  <w:style w:type="character" w:customStyle="1" w:styleId="MISCFigureCaptionHeaderBold8pt">
    <w:name w:val="MISC: Figure Caption Header Bold 8pt"/>
    <w:uiPriority w:val="1"/>
    <w:rsid w:val="007236BD"/>
    <w:rPr>
      <w:rFonts w:ascii="HPE Simple" w:hAnsi="HPE Simple" w:cs="HP Simplified"/>
      <w:b/>
      <w:bCs/>
      <w:sz w:val="16"/>
    </w:rPr>
  </w:style>
  <w:style w:type="character" w:customStyle="1" w:styleId="MISCTableCaptionHeaderBold8pt">
    <w:name w:val="MISC: Table Caption Header Bold 8pt"/>
    <w:uiPriority w:val="1"/>
    <w:rsid w:val="007D5931"/>
    <w:rPr>
      <w:rFonts w:ascii="Arial" w:hAnsi="Arial"/>
      <w:b/>
      <w:color w:val="auto"/>
      <w:sz w:val="16"/>
    </w:rPr>
  </w:style>
  <w:style w:type="paragraph" w:customStyle="1" w:styleId="BulletLevel2LastBeforeBodycopy">
    <w:name w:val="Bullet Level 2_Last Before Bodycopy"/>
    <w:basedOn w:val="BulletLevel2"/>
    <w:uiPriority w:val="99"/>
    <w:rsid w:val="00EC7771"/>
    <w:pPr>
      <w:spacing w:after="216"/>
    </w:pPr>
  </w:style>
  <w:style w:type="paragraph" w:customStyle="1" w:styleId="BulletLevel3LastBeforBodycopy">
    <w:name w:val="Bullet Level 3_Last Befor Bodycopy"/>
    <w:basedOn w:val="BulletLevel3"/>
    <w:uiPriority w:val="99"/>
    <w:rsid w:val="00FF0BE1"/>
    <w:pPr>
      <w:spacing w:after="216"/>
    </w:pPr>
  </w:style>
  <w:style w:type="paragraph" w:customStyle="1" w:styleId="BulletLevel1LastBeforeBodycopy">
    <w:name w:val="Bullet Level 1_Last Before Bodycopy"/>
    <w:basedOn w:val="BulletLevel1"/>
    <w:uiPriority w:val="99"/>
    <w:rsid w:val="00FF0BE1"/>
    <w:pPr>
      <w:spacing w:after="216"/>
    </w:pPr>
  </w:style>
  <w:style w:type="paragraph" w:customStyle="1" w:styleId="BulletLevel1LastBeforeMainhead">
    <w:name w:val="Bullet Level 1_Last Before Mainhead"/>
    <w:basedOn w:val="BulletLevel1"/>
    <w:uiPriority w:val="99"/>
    <w:rsid w:val="00FF0BE1"/>
    <w:pPr>
      <w:spacing w:after="360"/>
    </w:pPr>
  </w:style>
  <w:style w:type="paragraph" w:customStyle="1" w:styleId="BulletLevel2LastBeforeMainhead">
    <w:name w:val="Bullet Level 2_Last Before Mainhead"/>
    <w:basedOn w:val="BulletLevel2"/>
    <w:uiPriority w:val="99"/>
    <w:rsid w:val="00FF0BE1"/>
    <w:pPr>
      <w:spacing w:after="360"/>
    </w:pPr>
  </w:style>
  <w:style w:type="paragraph" w:customStyle="1" w:styleId="BulletLevel3LastBeforeMainhead">
    <w:name w:val="Bullet Level 3_Last Before Mainhead"/>
    <w:basedOn w:val="BulletLevel3LastBeforBodycopy"/>
    <w:uiPriority w:val="99"/>
    <w:rsid w:val="00D56E7A"/>
    <w:pPr>
      <w:spacing w:after="360"/>
    </w:pPr>
  </w:style>
  <w:style w:type="paragraph" w:customStyle="1" w:styleId="NumberedList-Level2LastBeforesubhead">
    <w:name w:val="Numbered List - Level 2 Last Before subhead"/>
    <w:basedOn w:val="NumberedList-Level2"/>
    <w:uiPriority w:val="99"/>
    <w:rsid w:val="00FD5CDA"/>
    <w:pPr>
      <w:spacing w:after="216"/>
    </w:pPr>
  </w:style>
  <w:style w:type="paragraph" w:customStyle="1" w:styleId="NumberedList-Level3LastBeforesubhead">
    <w:name w:val="Numbered List - Level 3 Last Before subhead"/>
    <w:basedOn w:val="NumberedList-Level3"/>
    <w:uiPriority w:val="99"/>
    <w:rsid w:val="00A74E0A"/>
    <w:pPr>
      <w:spacing w:after="216"/>
    </w:pPr>
  </w:style>
  <w:style w:type="paragraph" w:customStyle="1" w:styleId="NumberedList-Level2-2ndparagraph">
    <w:name w:val="Numbered List - Level 2 - 2nd paragraph"/>
    <w:basedOn w:val="NumberedList-Level2"/>
    <w:uiPriority w:val="99"/>
    <w:rsid w:val="006F7D31"/>
    <w:pPr>
      <w:numPr>
        <w:numId w:val="0"/>
      </w:numPr>
      <w:ind w:left="540"/>
    </w:pPr>
  </w:style>
  <w:style w:type="paragraph" w:customStyle="1" w:styleId="NumberedList-Level1LastBeforeMainhead">
    <w:name w:val="Numbered List - Level 1_Last Before Mainhead"/>
    <w:basedOn w:val="NumberedList-Level1LastBeforeBodycopy"/>
    <w:uiPriority w:val="99"/>
    <w:rsid w:val="00472884"/>
    <w:pPr>
      <w:spacing w:after="360"/>
    </w:pPr>
  </w:style>
  <w:style w:type="paragraph" w:customStyle="1" w:styleId="HPEConfidentialBody">
    <w:name w:val="HPE Confidential (Body)"/>
    <w:basedOn w:val="NoParagraphStyle"/>
    <w:uiPriority w:val="99"/>
    <w:rsid w:val="007D5931"/>
    <w:pPr>
      <w:spacing w:line="180" w:lineRule="atLeast"/>
      <w:jc w:val="right"/>
    </w:pPr>
    <w:rPr>
      <w:rFonts w:ascii="Arial" w:hAnsi="Arial" w:cs="Metric Light"/>
      <w:sz w:val="14"/>
      <w:szCs w:val="14"/>
    </w:rPr>
  </w:style>
  <w:style w:type="paragraph" w:customStyle="1" w:styleId="CoverHeadline32ptfor3lines">
    <w:name w:val="Cover: Headline 32 pt for 3 lines"/>
    <w:basedOn w:val="CoverHeadline28ptfor4lines"/>
    <w:uiPriority w:val="99"/>
    <w:rsid w:val="00F00DE9"/>
    <w:pPr>
      <w:spacing w:line="640" w:lineRule="exact"/>
    </w:pPr>
    <w:rPr>
      <w:sz w:val="64"/>
    </w:rPr>
  </w:style>
  <w:style w:type="paragraph" w:customStyle="1" w:styleId="FigureAfterspace">
    <w:name w:val="Figure After space"/>
    <w:basedOn w:val="BodyTextLastArial10pt"/>
    <w:uiPriority w:val="99"/>
    <w:rsid w:val="007E0B07"/>
    <w:pPr>
      <w:keepNext/>
      <w:spacing w:after="400"/>
    </w:pPr>
  </w:style>
  <w:style w:type="paragraph" w:customStyle="1" w:styleId="HeadlineArialBold2828Coverpage">
    <w:name w:val="Headline Arial Bold 28/28 (Cover page)"/>
    <w:basedOn w:val="Normal"/>
    <w:uiPriority w:val="99"/>
    <w:rsid w:val="00CD36C4"/>
    <w:pPr>
      <w:suppressAutoHyphens/>
      <w:autoSpaceDE w:val="0"/>
      <w:autoSpaceDN w:val="0"/>
      <w:adjustRightInd w:val="0"/>
      <w:spacing w:after="40" w:line="560" w:lineRule="atLeast"/>
      <w:textAlignment w:val="center"/>
    </w:pPr>
    <w:rPr>
      <w:rFonts w:ascii="Arial" w:hAnsi="Arial" w:cs="Metric Bold"/>
      <w:b/>
      <w:bCs/>
      <w:color w:val="000000"/>
      <w:sz w:val="56"/>
      <w:szCs w:val="56"/>
    </w:rPr>
  </w:style>
  <w:style w:type="paragraph" w:customStyle="1" w:styleId="BackPageLearnmoreURLat12pt">
    <w:name w:val="Back Page: Learn more URL at 12 pt"/>
    <w:basedOn w:val="BackPageLearnmoreatURL12pt"/>
    <w:uiPriority w:val="99"/>
    <w:rsid w:val="00E21716"/>
  </w:style>
  <w:style w:type="character" w:styleId="CommentReference">
    <w:name w:val="annotation reference"/>
    <w:basedOn w:val="DefaultParagraphFont"/>
    <w:semiHidden/>
    <w:unhideWhenUsed/>
    <w:rsid w:val="003A4688"/>
    <w:rPr>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68321258">
      <w:bodyDiv w:val="1"/>
      <w:marLeft w:val="0"/>
      <w:marRight w:val="0"/>
      <w:marTop w:val="0"/>
      <w:marBottom w:val="0"/>
      <w:divBdr>
        <w:top w:val="none" w:sz="0" w:space="0" w:color="auto"/>
        <w:left w:val="none" w:sz="0" w:space="0" w:color="auto"/>
        <w:bottom w:val="none" w:sz="0" w:space="0" w:color="auto"/>
        <w:right w:val="none" w:sz="0" w:space="0" w:color="auto"/>
      </w:divBdr>
    </w:div>
    <w:div w:id="1161656914">
      <w:bodyDiv w:val="1"/>
      <w:marLeft w:val="0"/>
      <w:marRight w:val="0"/>
      <w:marTop w:val="0"/>
      <w:marBottom w:val="0"/>
      <w:divBdr>
        <w:top w:val="none" w:sz="0" w:space="0" w:color="auto"/>
        <w:left w:val="none" w:sz="0" w:space="0" w:color="auto"/>
        <w:bottom w:val="none" w:sz="0" w:space="0" w:color="auto"/>
        <w:right w:val="none" w:sz="0" w:space="0" w:color="auto"/>
      </w:divBdr>
      <w:divsChild>
        <w:div w:id="1363482460">
          <w:marLeft w:val="0"/>
          <w:marRight w:val="0"/>
          <w:marTop w:val="0"/>
          <w:marBottom w:val="0"/>
          <w:divBdr>
            <w:top w:val="none" w:sz="0" w:space="0" w:color="auto"/>
            <w:left w:val="none" w:sz="0" w:space="0" w:color="auto"/>
            <w:bottom w:val="none" w:sz="0" w:space="0" w:color="auto"/>
            <w:right w:val="none" w:sz="0" w:space="0" w:color="auto"/>
          </w:divBdr>
          <w:divsChild>
            <w:div w:id="1721830515">
              <w:marLeft w:val="0"/>
              <w:marRight w:val="0"/>
              <w:marTop w:val="0"/>
              <w:marBottom w:val="0"/>
              <w:divBdr>
                <w:top w:val="none" w:sz="0" w:space="0" w:color="auto"/>
                <w:left w:val="none" w:sz="0" w:space="0" w:color="auto"/>
                <w:bottom w:val="none" w:sz="0" w:space="0" w:color="auto"/>
                <w:right w:val="none" w:sz="0" w:space="0" w:color="auto"/>
              </w:divBdr>
            </w:div>
            <w:div w:id="695884290">
              <w:marLeft w:val="0"/>
              <w:marRight w:val="0"/>
              <w:marTop w:val="0"/>
              <w:marBottom w:val="0"/>
              <w:divBdr>
                <w:top w:val="none" w:sz="0" w:space="0" w:color="auto"/>
                <w:left w:val="none" w:sz="0" w:space="0" w:color="auto"/>
                <w:bottom w:val="none" w:sz="0" w:space="0" w:color="auto"/>
                <w:right w:val="none" w:sz="0" w:space="0" w:color="auto"/>
              </w:divBdr>
            </w:div>
            <w:div w:id="739520523">
              <w:marLeft w:val="0"/>
              <w:marRight w:val="0"/>
              <w:marTop w:val="0"/>
              <w:marBottom w:val="0"/>
              <w:divBdr>
                <w:top w:val="none" w:sz="0" w:space="0" w:color="auto"/>
                <w:left w:val="none" w:sz="0" w:space="0" w:color="auto"/>
                <w:bottom w:val="none" w:sz="0" w:space="0" w:color="auto"/>
                <w:right w:val="none" w:sz="0" w:space="0" w:color="auto"/>
              </w:divBdr>
            </w:div>
            <w:div w:id="528372456">
              <w:marLeft w:val="0"/>
              <w:marRight w:val="0"/>
              <w:marTop w:val="0"/>
              <w:marBottom w:val="0"/>
              <w:divBdr>
                <w:top w:val="none" w:sz="0" w:space="0" w:color="auto"/>
                <w:left w:val="none" w:sz="0" w:space="0" w:color="auto"/>
                <w:bottom w:val="none" w:sz="0" w:space="0" w:color="auto"/>
                <w:right w:val="none" w:sz="0" w:space="0" w:color="auto"/>
              </w:divBdr>
            </w:div>
            <w:div w:id="1016686632">
              <w:marLeft w:val="0"/>
              <w:marRight w:val="0"/>
              <w:marTop w:val="0"/>
              <w:marBottom w:val="0"/>
              <w:divBdr>
                <w:top w:val="none" w:sz="0" w:space="0" w:color="auto"/>
                <w:left w:val="none" w:sz="0" w:space="0" w:color="auto"/>
                <w:bottom w:val="none" w:sz="0" w:space="0" w:color="auto"/>
                <w:right w:val="none" w:sz="0" w:space="0" w:color="auto"/>
              </w:divBdr>
            </w:div>
            <w:div w:id="1637488053">
              <w:marLeft w:val="0"/>
              <w:marRight w:val="0"/>
              <w:marTop w:val="0"/>
              <w:marBottom w:val="0"/>
              <w:divBdr>
                <w:top w:val="none" w:sz="0" w:space="0" w:color="auto"/>
                <w:left w:val="none" w:sz="0" w:space="0" w:color="auto"/>
                <w:bottom w:val="none" w:sz="0" w:space="0" w:color="auto"/>
                <w:right w:val="none" w:sz="0" w:space="0" w:color="auto"/>
              </w:divBdr>
            </w:div>
            <w:div w:id="1367288082">
              <w:marLeft w:val="0"/>
              <w:marRight w:val="0"/>
              <w:marTop w:val="0"/>
              <w:marBottom w:val="0"/>
              <w:divBdr>
                <w:top w:val="none" w:sz="0" w:space="0" w:color="auto"/>
                <w:left w:val="none" w:sz="0" w:space="0" w:color="auto"/>
                <w:bottom w:val="none" w:sz="0" w:space="0" w:color="auto"/>
                <w:right w:val="none" w:sz="0" w:space="0" w:color="auto"/>
              </w:divBdr>
            </w:div>
            <w:div w:id="700711561">
              <w:marLeft w:val="0"/>
              <w:marRight w:val="0"/>
              <w:marTop w:val="0"/>
              <w:marBottom w:val="0"/>
              <w:divBdr>
                <w:top w:val="none" w:sz="0" w:space="0" w:color="auto"/>
                <w:left w:val="none" w:sz="0" w:space="0" w:color="auto"/>
                <w:bottom w:val="none" w:sz="0" w:space="0" w:color="auto"/>
                <w:right w:val="none" w:sz="0" w:space="0" w:color="auto"/>
              </w:divBdr>
            </w:div>
            <w:div w:id="1025640077">
              <w:marLeft w:val="0"/>
              <w:marRight w:val="0"/>
              <w:marTop w:val="0"/>
              <w:marBottom w:val="0"/>
              <w:divBdr>
                <w:top w:val="none" w:sz="0" w:space="0" w:color="auto"/>
                <w:left w:val="none" w:sz="0" w:space="0" w:color="auto"/>
                <w:bottom w:val="none" w:sz="0" w:space="0" w:color="auto"/>
                <w:right w:val="none" w:sz="0" w:space="0" w:color="auto"/>
              </w:divBdr>
            </w:div>
            <w:div w:id="1696422919">
              <w:marLeft w:val="0"/>
              <w:marRight w:val="0"/>
              <w:marTop w:val="0"/>
              <w:marBottom w:val="0"/>
              <w:divBdr>
                <w:top w:val="none" w:sz="0" w:space="0" w:color="auto"/>
                <w:left w:val="none" w:sz="0" w:space="0" w:color="auto"/>
                <w:bottom w:val="none" w:sz="0" w:space="0" w:color="auto"/>
                <w:right w:val="none" w:sz="0" w:space="0" w:color="auto"/>
              </w:divBdr>
            </w:div>
            <w:div w:id="591473596">
              <w:marLeft w:val="0"/>
              <w:marRight w:val="0"/>
              <w:marTop w:val="0"/>
              <w:marBottom w:val="0"/>
              <w:divBdr>
                <w:top w:val="none" w:sz="0" w:space="0" w:color="auto"/>
                <w:left w:val="none" w:sz="0" w:space="0" w:color="auto"/>
                <w:bottom w:val="none" w:sz="0" w:space="0" w:color="auto"/>
                <w:right w:val="none" w:sz="0" w:space="0" w:color="auto"/>
              </w:divBdr>
            </w:div>
            <w:div w:id="1610701761">
              <w:marLeft w:val="0"/>
              <w:marRight w:val="0"/>
              <w:marTop w:val="0"/>
              <w:marBottom w:val="0"/>
              <w:divBdr>
                <w:top w:val="none" w:sz="0" w:space="0" w:color="auto"/>
                <w:left w:val="none" w:sz="0" w:space="0" w:color="auto"/>
                <w:bottom w:val="none" w:sz="0" w:space="0" w:color="auto"/>
                <w:right w:val="none" w:sz="0" w:space="0" w:color="auto"/>
              </w:divBdr>
            </w:div>
            <w:div w:id="213856306">
              <w:marLeft w:val="0"/>
              <w:marRight w:val="0"/>
              <w:marTop w:val="0"/>
              <w:marBottom w:val="0"/>
              <w:divBdr>
                <w:top w:val="none" w:sz="0" w:space="0" w:color="auto"/>
                <w:left w:val="none" w:sz="0" w:space="0" w:color="auto"/>
                <w:bottom w:val="none" w:sz="0" w:space="0" w:color="auto"/>
                <w:right w:val="none" w:sz="0" w:space="0" w:color="auto"/>
              </w:divBdr>
            </w:div>
            <w:div w:id="366106898">
              <w:marLeft w:val="0"/>
              <w:marRight w:val="0"/>
              <w:marTop w:val="0"/>
              <w:marBottom w:val="0"/>
              <w:divBdr>
                <w:top w:val="none" w:sz="0" w:space="0" w:color="auto"/>
                <w:left w:val="none" w:sz="0" w:space="0" w:color="auto"/>
                <w:bottom w:val="none" w:sz="0" w:space="0" w:color="auto"/>
                <w:right w:val="none" w:sz="0" w:space="0" w:color="auto"/>
              </w:divBdr>
            </w:div>
            <w:div w:id="852769022">
              <w:marLeft w:val="0"/>
              <w:marRight w:val="0"/>
              <w:marTop w:val="0"/>
              <w:marBottom w:val="0"/>
              <w:divBdr>
                <w:top w:val="none" w:sz="0" w:space="0" w:color="auto"/>
                <w:left w:val="none" w:sz="0" w:space="0" w:color="auto"/>
                <w:bottom w:val="none" w:sz="0" w:space="0" w:color="auto"/>
                <w:right w:val="none" w:sz="0" w:space="0" w:color="auto"/>
              </w:divBdr>
            </w:div>
            <w:div w:id="1906604796">
              <w:marLeft w:val="0"/>
              <w:marRight w:val="0"/>
              <w:marTop w:val="0"/>
              <w:marBottom w:val="0"/>
              <w:divBdr>
                <w:top w:val="none" w:sz="0" w:space="0" w:color="auto"/>
                <w:left w:val="none" w:sz="0" w:space="0" w:color="auto"/>
                <w:bottom w:val="none" w:sz="0" w:space="0" w:color="auto"/>
                <w:right w:val="none" w:sz="0" w:space="0" w:color="auto"/>
              </w:divBdr>
            </w:div>
            <w:div w:id="875313639">
              <w:marLeft w:val="0"/>
              <w:marRight w:val="0"/>
              <w:marTop w:val="0"/>
              <w:marBottom w:val="0"/>
              <w:divBdr>
                <w:top w:val="none" w:sz="0" w:space="0" w:color="auto"/>
                <w:left w:val="none" w:sz="0" w:space="0" w:color="auto"/>
                <w:bottom w:val="none" w:sz="0" w:space="0" w:color="auto"/>
                <w:right w:val="none" w:sz="0" w:space="0" w:color="auto"/>
              </w:divBdr>
            </w:div>
            <w:div w:id="2011374756">
              <w:marLeft w:val="0"/>
              <w:marRight w:val="0"/>
              <w:marTop w:val="0"/>
              <w:marBottom w:val="0"/>
              <w:divBdr>
                <w:top w:val="none" w:sz="0" w:space="0" w:color="auto"/>
                <w:left w:val="none" w:sz="0" w:space="0" w:color="auto"/>
                <w:bottom w:val="none" w:sz="0" w:space="0" w:color="auto"/>
                <w:right w:val="none" w:sz="0" w:space="0" w:color="auto"/>
              </w:divBdr>
            </w:div>
            <w:div w:id="860969766">
              <w:marLeft w:val="0"/>
              <w:marRight w:val="0"/>
              <w:marTop w:val="0"/>
              <w:marBottom w:val="0"/>
              <w:divBdr>
                <w:top w:val="none" w:sz="0" w:space="0" w:color="auto"/>
                <w:left w:val="none" w:sz="0" w:space="0" w:color="auto"/>
                <w:bottom w:val="none" w:sz="0" w:space="0" w:color="auto"/>
                <w:right w:val="none" w:sz="0" w:space="0" w:color="auto"/>
              </w:divBdr>
            </w:div>
            <w:div w:id="1405565907">
              <w:marLeft w:val="0"/>
              <w:marRight w:val="0"/>
              <w:marTop w:val="0"/>
              <w:marBottom w:val="0"/>
              <w:divBdr>
                <w:top w:val="none" w:sz="0" w:space="0" w:color="auto"/>
                <w:left w:val="none" w:sz="0" w:space="0" w:color="auto"/>
                <w:bottom w:val="none" w:sz="0" w:space="0" w:color="auto"/>
                <w:right w:val="none" w:sz="0" w:space="0" w:color="auto"/>
              </w:divBdr>
            </w:div>
            <w:div w:id="808286719">
              <w:marLeft w:val="0"/>
              <w:marRight w:val="0"/>
              <w:marTop w:val="0"/>
              <w:marBottom w:val="0"/>
              <w:divBdr>
                <w:top w:val="none" w:sz="0" w:space="0" w:color="auto"/>
                <w:left w:val="none" w:sz="0" w:space="0" w:color="auto"/>
                <w:bottom w:val="none" w:sz="0" w:space="0" w:color="auto"/>
                <w:right w:val="none" w:sz="0" w:space="0" w:color="auto"/>
              </w:divBdr>
            </w:div>
            <w:div w:id="1409424617">
              <w:marLeft w:val="0"/>
              <w:marRight w:val="0"/>
              <w:marTop w:val="0"/>
              <w:marBottom w:val="0"/>
              <w:divBdr>
                <w:top w:val="none" w:sz="0" w:space="0" w:color="auto"/>
                <w:left w:val="none" w:sz="0" w:space="0" w:color="auto"/>
                <w:bottom w:val="none" w:sz="0" w:space="0" w:color="auto"/>
                <w:right w:val="none" w:sz="0" w:space="0" w:color="auto"/>
              </w:divBdr>
            </w:div>
            <w:div w:id="356658285">
              <w:marLeft w:val="0"/>
              <w:marRight w:val="0"/>
              <w:marTop w:val="0"/>
              <w:marBottom w:val="0"/>
              <w:divBdr>
                <w:top w:val="none" w:sz="0" w:space="0" w:color="auto"/>
                <w:left w:val="none" w:sz="0" w:space="0" w:color="auto"/>
                <w:bottom w:val="none" w:sz="0" w:space="0" w:color="auto"/>
                <w:right w:val="none" w:sz="0" w:space="0" w:color="auto"/>
              </w:divBdr>
            </w:div>
            <w:div w:id="1775127606">
              <w:marLeft w:val="0"/>
              <w:marRight w:val="0"/>
              <w:marTop w:val="0"/>
              <w:marBottom w:val="0"/>
              <w:divBdr>
                <w:top w:val="none" w:sz="0" w:space="0" w:color="auto"/>
                <w:left w:val="none" w:sz="0" w:space="0" w:color="auto"/>
                <w:bottom w:val="none" w:sz="0" w:space="0" w:color="auto"/>
                <w:right w:val="none" w:sz="0" w:space="0" w:color="auto"/>
              </w:divBdr>
            </w:div>
            <w:div w:id="1624312141">
              <w:marLeft w:val="0"/>
              <w:marRight w:val="0"/>
              <w:marTop w:val="0"/>
              <w:marBottom w:val="0"/>
              <w:divBdr>
                <w:top w:val="none" w:sz="0" w:space="0" w:color="auto"/>
                <w:left w:val="none" w:sz="0" w:space="0" w:color="auto"/>
                <w:bottom w:val="none" w:sz="0" w:space="0" w:color="auto"/>
                <w:right w:val="none" w:sz="0" w:space="0" w:color="auto"/>
              </w:divBdr>
            </w:div>
            <w:div w:id="1810630409">
              <w:marLeft w:val="0"/>
              <w:marRight w:val="0"/>
              <w:marTop w:val="0"/>
              <w:marBottom w:val="0"/>
              <w:divBdr>
                <w:top w:val="none" w:sz="0" w:space="0" w:color="auto"/>
                <w:left w:val="none" w:sz="0" w:space="0" w:color="auto"/>
                <w:bottom w:val="none" w:sz="0" w:space="0" w:color="auto"/>
                <w:right w:val="none" w:sz="0" w:space="0" w:color="auto"/>
              </w:divBdr>
            </w:div>
            <w:div w:id="1832452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227210">
      <w:bodyDiv w:val="1"/>
      <w:marLeft w:val="0"/>
      <w:marRight w:val="0"/>
      <w:marTop w:val="0"/>
      <w:marBottom w:val="0"/>
      <w:divBdr>
        <w:top w:val="none" w:sz="0" w:space="0" w:color="auto"/>
        <w:left w:val="none" w:sz="0" w:space="0" w:color="auto"/>
        <w:bottom w:val="none" w:sz="0" w:space="0" w:color="auto"/>
        <w:right w:val="none" w:sz="0" w:space="0" w:color="auto"/>
      </w:divBdr>
      <w:divsChild>
        <w:div w:id="1989438013">
          <w:marLeft w:val="0"/>
          <w:marRight w:val="0"/>
          <w:marTop w:val="0"/>
          <w:marBottom w:val="0"/>
          <w:divBdr>
            <w:top w:val="none" w:sz="0" w:space="0" w:color="auto"/>
            <w:left w:val="none" w:sz="0" w:space="0" w:color="auto"/>
            <w:bottom w:val="none" w:sz="0" w:space="0" w:color="auto"/>
            <w:right w:val="none" w:sz="0" w:space="0" w:color="auto"/>
          </w:divBdr>
          <w:divsChild>
            <w:div w:id="2091730262">
              <w:marLeft w:val="0"/>
              <w:marRight w:val="0"/>
              <w:marTop w:val="0"/>
              <w:marBottom w:val="0"/>
              <w:divBdr>
                <w:top w:val="none" w:sz="0" w:space="0" w:color="auto"/>
                <w:left w:val="none" w:sz="0" w:space="0" w:color="auto"/>
                <w:bottom w:val="none" w:sz="0" w:space="0" w:color="auto"/>
                <w:right w:val="none" w:sz="0" w:space="0" w:color="auto"/>
              </w:divBdr>
            </w:div>
            <w:div w:id="260996388">
              <w:marLeft w:val="0"/>
              <w:marRight w:val="0"/>
              <w:marTop w:val="0"/>
              <w:marBottom w:val="0"/>
              <w:divBdr>
                <w:top w:val="none" w:sz="0" w:space="0" w:color="auto"/>
                <w:left w:val="none" w:sz="0" w:space="0" w:color="auto"/>
                <w:bottom w:val="none" w:sz="0" w:space="0" w:color="auto"/>
                <w:right w:val="none" w:sz="0" w:space="0" w:color="auto"/>
              </w:divBdr>
            </w:div>
            <w:div w:id="62799915">
              <w:marLeft w:val="0"/>
              <w:marRight w:val="0"/>
              <w:marTop w:val="0"/>
              <w:marBottom w:val="0"/>
              <w:divBdr>
                <w:top w:val="none" w:sz="0" w:space="0" w:color="auto"/>
                <w:left w:val="none" w:sz="0" w:space="0" w:color="auto"/>
                <w:bottom w:val="none" w:sz="0" w:space="0" w:color="auto"/>
                <w:right w:val="none" w:sz="0" w:space="0" w:color="auto"/>
              </w:divBdr>
            </w:div>
            <w:div w:id="1098411233">
              <w:marLeft w:val="0"/>
              <w:marRight w:val="0"/>
              <w:marTop w:val="0"/>
              <w:marBottom w:val="0"/>
              <w:divBdr>
                <w:top w:val="none" w:sz="0" w:space="0" w:color="auto"/>
                <w:left w:val="none" w:sz="0" w:space="0" w:color="auto"/>
                <w:bottom w:val="none" w:sz="0" w:space="0" w:color="auto"/>
                <w:right w:val="none" w:sz="0" w:space="0" w:color="auto"/>
              </w:divBdr>
            </w:div>
            <w:div w:id="613249252">
              <w:marLeft w:val="0"/>
              <w:marRight w:val="0"/>
              <w:marTop w:val="0"/>
              <w:marBottom w:val="0"/>
              <w:divBdr>
                <w:top w:val="none" w:sz="0" w:space="0" w:color="auto"/>
                <w:left w:val="none" w:sz="0" w:space="0" w:color="auto"/>
                <w:bottom w:val="none" w:sz="0" w:space="0" w:color="auto"/>
                <w:right w:val="none" w:sz="0" w:space="0" w:color="auto"/>
              </w:divBdr>
            </w:div>
            <w:div w:id="313528014">
              <w:marLeft w:val="0"/>
              <w:marRight w:val="0"/>
              <w:marTop w:val="0"/>
              <w:marBottom w:val="0"/>
              <w:divBdr>
                <w:top w:val="none" w:sz="0" w:space="0" w:color="auto"/>
                <w:left w:val="none" w:sz="0" w:space="0" w:color="auto"/>
                <w:bottom w:val="none" w:sz="0" w:space="0" w:color="auto"/>
                <w:right w:val="none" w:sz="0" w:space="0" w:color="auto"/>
              </w:divBdr>
            </w:div>
            <w:div w:id="2144539331">
              <w:marLeft w:val="0"/>
              <w:marRight w:val="0"/>
              <w:marTop w:val="0"/>
              <w:marBottom w:val="0"/>
              <w:divBdr>
                <w:top w:val="none" w:sz="0" w:space="0" w:color="auto"/>
                <w:left w:val="none" w:sz="0" w:space="0" w:color="auto"/>
                <w:bottom w:val="none" w:sz="0" w:space="0" w:color="auto"/>
                <w:right w:val="none" w:sz="0" w:space="0" w:color="auto"/>
              </w:divBdr>
            </w:div>
            <w:div w:id="1316765672">
              <w:marLeft w:val="0"/>
              <w:marRight w:val="0"/>
              <w:marTop w:val="0"/>
              <w:marBottom w:val="0"/>
              <w:divBdr>
                <w:top w:val="none" w:sz="0" w:space="0" w:color="auto"/>
                <w:left w:val="none" w:sz="0" w:space="0" w:color="auto"/>
                <w:bottom w:val="none" w:sz="0" w:space="0" w:color="auto"/>
                <w:right w:val="none" w:sz="0" w:space="0" w:color="auto"/>
              </w:divBdr>
            </w:div>
            <w:div w:id="1169173481">
              <w:marLeft w:val="0"/>
              <w:marRight w:val="0"/>
              <w:marTop w:val="0"/>
              <w:marBottom w:val="0"/>
              <w:divBdr>
                <w:top w:val="none" w:sz="0" w:space="0" w:color="auto"/>
                <w:left w:val="none" w:sz="0" w:space="0" w:color="auto"/>
                <w:bottom w:val="none" w:sz="0" w:space="0" w:color="auto"/>
                <w:right w:val="none" w:sz="0" w:space="0" w:color="auto"/>
              </w:divBdr>
            </w:div>
            <w:div w:id="645668273">
              <w:marLeft w:val="0"/>
              <w:marRight w:val="0"/>
              <w:marTop w:val="0"/>
              <w:marBottom w:val="0"/>
              <w:divBdr>
                <w:top w:val="none" w:sz="0" w:space="0" w:color="auto"/>
                <w:left w:val="none" w:sz="0" w:space="0" w:color="auto"/>
                <w:bottom w:val="none" w:sz="0" w:space="0" w:color="auto"/>
                <w:right w:val="none" w:sz="0" w:space="0" w:color="auto"/>
              </w:divBdr>
            </w:div>
            <w:div w:id="669063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2042235">
      <w:bodyDiv w:val="1"/>
      <w:marLeft w:val="0"/>
      <w:marRight w:val="0"/>
      <w:marTop w:val="0"/>
      <w:marBottom w:val="0"/>
      <w:divBdr>
        <w:top w:val="none" w:sz="0" w:space="0" w:color="auto"/>
        <w:left w:val="none" w:sz="0" w:space="0" w:color="auto"/>
        <w:bottom w:val="none" w:sz="0" w:space="0" w:color="auto"/>
        <w:right w:val="none" w:sz="0" w:space="0" w:color="auto"/>
      </w:divBdr>
    </w:div>
    <w:div w:id="1536699741">
      <w:bodyDiv w:val="1"/>
      <w:marLeft w:val="0"/>
      <w:marRight w:val="0"/>
      <w:marTop w:val="0"/>
      <w:marBottom w:val="0"/>
      <w:divBdr>
        <w:top w:val="none" w:sz="0" w:space="0" w:color="auto"/>
        <w:left w:val="none" w:sz="0" w:space="0" w:color="auto"/>
        <w:bottom w:val="none" w:sz="0" w:space="0" w:color="auto"/>
        <w:right w:val="none" w:sz="0" w:space="0" w:color="auto"/>
      </w:divBdr>
      <w:divsChild>
        <w:div w:id="298195799">
          <w:marLeft w:val="0"/>
          <w:marRight w:val="0"/>
          <w:marTop w:val="0"/>
          <w:marBottom w:val="0"/>
          <w:divBdr>
            <w:top w:val="none" w:sz="0" w:space="0" w:color="auto"/>
            <w:left w:val="none" w:sz="0" w:space="0" w:color="auto"/>
            <w:bottom w:val="none" w:sz="0" w:space="0" w:color="auto"/>
            <w:right w:val="none" w:sz="0" w:space="0" w:color="auto"/>
          </w:divBdr>
          <w:divsChild>
            <w:div w:id="227110718">
              <w:marLeft w:val="0"/>
              <w:marRight w:val="0"/>
              <w:marTop w:val="0"/>
              <w:marBottom w:val="0"/>
              <w:divBdr>
                <w:top w:val="none" w:sz="0" w:space="0" w:color="auto"/>
                <w:left w:val="none" w:sz="0" w:space="0" w:color="auto"/>
                <w:bottom w:val="none" w:sz="0" w:space="0" w:color="auto"/>
                <w:right w:val="none" w:sz="0" w:space="0" w:color="auto"/>
              </w:divBdr>
            </w:div>
            <w:div w:id="1232227255">
              <w:marLeft w:val="0"/>
              <w:marRight w:val="0"/>
              <w:marTop w:val="0"/>
              <w:marBottom w:val="0"/>
              <w:divBdr>
                <w:top w:val="none" w:sz="0" w:space="0" w:color="auto"/>
                <w:left w:val="none" w:sz="0" w:space="0" w:color="auto"/>
                <w:bottom w:val="none" w:sz="0" w:space="0" w:color="auto"/>
                <w:right w:val="none" w:sz="0" w:space="0" w:color="auto"/>
              </w:divBdr>
            </w:div>
            <w:div w:id="1529683626">
              <w:marLeft w:val="0"/>
              <w:marRight w:val="0"/>
              <w:marTop w:val="0"/>
              <w:marBottom w:val="0"/>
              <w:divBdr>
                <w:top w:val="none" w:sz="0" w:space="0" w:color="auto"/>
                <w:left w:val="none" w:sz="0" w:space="0" w:color="auto"/>
                <w:bottom w:val="none" w:sz="0" w:space="0" w:color="auto"/>
                <w:right w:val="none" w:sz="0" w:space="0" w:color="auto"/>
              </w:divBdr>
            </w:div>
            <w:div w:id="2003191054">
              <w:marLeft w:val="0"/>
              <w:marRight w:val="0"/>
              <w:marTop w:val="0"/>
              <w:marBottom w:val="0"/>
              <w:divBdr>
                <w:top w:val="none" w:sz="0" w:space="0" w:color="auto"/>
                <w:left w:val="none" w:sz="0" w:space="0" w:color="auto"/>
                <w:bottom w:val="none" w:sz="0" w:space="0" w:color="auto"/>
                <w:right w:val="none" w:sz="0" w:space="0" w:color="auto"/>
              </w:divBdr>
            </w:div>
            <w:div w:id="1207792648">
              <w:marLeft w:val="0"/>
              <w:marRight w:val="0"/>
              <w:marTop w:val="0"/>
              <w:marBottom w:val="0"/>
              <w:divBdr>
                <w:top w:val="none" w:sz="0" w:space="0" w:color="auto"/>
                <w:left w:val="none" w:sz="0" w:space="0" w:color="auto"/>
                <w:bottom w:val="none" w:sz="0" w:space="0" w:color="auto"/>
                <w:right w:val="none" w:sz="0" w:space="0" w:color="auto"/>
              </w:divBdr>
            </w:div>
            <w:div w:id="1920480602">
              <w:marLeft w:val="0"/>
              <w:marRight w:val="0"/>
              <w:marTop w:val="0"/>
              <w:marBottom w:val="0"/>
              <w:divBdr>
                <w:top w:val="none" w:sz="0" w:space="0" w:color="auto"/>
                <w:left w:val="none" w:sz="0" w:space="0" w:color="auto"/>
                <w:bottom w:val="none" w:sz="0" w:space="0" w:color="auto"/>
                <w:right w:val="none" w:sz="0" w:space="0" w:color="auto"/>
              </w:divBdr>
            </w:div>
            <w:div w:id="1415783224">
              <w:marLeft w:val="0"/>
              <w:marRight w:val="0"/>
              <w:marTop w:val="0"/>
              <w:marBottom w:val="0"/>
              <w:divBdr>
                <w:top w:val="none" w:sz="0" w:space="0" w:color="auto"/>
                <w:left w:val="none" w:sz="0" w:space="0" w:color="auto"/>
                <w:bottom w:val="none" w:sz="0" w:space="0" w:color="auto"/>
                <w:right w:val="none" w:sz="0" w:space="0" w:color="auto"/>
              </w:divBdr>
            </w:div>
            <w:div w:id="587542542">
              <w:marLeft w:val="0"/>
              <w:marRight w:val="0"/>
              <w:marTop w:val="0"/>
              <w:marBottom w:val="0"/>
              <w:divBdr>
                <w:top w:val="none" w:sz="0" w:space="0" w:color="auto"/>
                <w:left w:val="none" w:sz="0" w:space="0" w:color="auto"/>
                <w:bottom w:val="none" w:sz="0" w:space="0" w:color="auto"/>
                <w:right w:val="none" w:sz="0" w:space="0" w:color="auto"/>
              </w:divBdr>
            </w:div>
            <w:div w:id="407730915">
              <w:marLeft w:val="0"/>
              <w:marRight w:val="0"/>
              <w:marTop w:val="0"/>
              <w:marBottom w:val="0"/>
              <w:divBdr>
                <w:top w:val="none" w:sz="0" w:space="0" w:color="auto"/>
                <w:left w:val="none" w:sz="0" w:space="0" w:color="auto"/>
                <w:bottom w:val="none" w:sz="0" w:space="0" w:color="auto"/>
                <w:right w:val="none" w:sz="0" w:space="0" w:color="auto"/>
              </w:divBdr>
            </w:div>
            <w:div w:id="2087845901">
              <w:marLeft w:val="0"/>
              <w:marRight w:val="0"/>
              <w:marTop w:val="0"/>
              <w:marBottom w:val="0"/>
              <w:divBdr>
                <w:top w:val="none" w:sz="0" w:space="0" w:color="auto"/>
                <w:left w:val="none" w:sz="0" w:space="0" w:color="auto"/>
                <w:bottom w:val="none" w:sz="0" w:space="0" w:color="auto"/>
                <w:right w:val="none" w:sz="0" w:space="0" w:color="auto"/>
              </w:divBdr>
            </w:div>
            <w:div w:id="1887834110">
              <w:marLeft w:val="0"/>
              <w:marRight w:val="0"/>
              <w:marTop w:val="0"/>
              <w:marBottom w:val="0"/>
              <w:divBdr>
                <w:top w:val="none" w:sz="0" w:space="0" w:color="auto"/>
                <w:left w:val="none" w:sz="0" w:space="0" w:color="auto"/>
                <w:bottom w:val="none" w:sz="0" w:space="0" w:color="auto"/>
                <w:right w:val="none" w:sz="0" w:space="0" w:color="auto"/>
              </w:divBdr>
            </w:div>
            <w:div w:id="312173822">
              <w:marLeft w:val="0"/>
              <w:marRight w:val="0"/>
              <w:marTop w:val="0"/>
              <w:marBottom w:val="0"/>
              <w:divBdr>
                <w:top w:val="none" w:sz="0" w:space="0" w:color="auto"/>
                <w:left w:val="none" w:sz="0" w:space="0" w:color="auto"/>
                <w:bottom w:val="none" w:sz="0" w:space="0" w:color="auto"/>
                <w:right w:val="none" w:sz="0" w:space="0" w:color="auto"/>
              </w:divBdr>
            </w:div>
            <w:div w:id="50009656">
              <w:marLeft w:val="0"/>
              <w:marRight w:val="0"/>
              <w:marTop w:val="0"/>
              <w:marBottom w:val="0"/>
              <w:divBdr>
                <w:top w:val="none" w:sz="0" w:space="0" w:color="auto"/>
                <w:left w:val="none" w:sz="0" w:space="0" w:color="auto"/>
                <w:bottom w:val="none" w:sz="0" w:space="0" w:color="auto"/>
                <w:right w:val="none" w:sz="0" w:space="0" w:color="auto"/>
              </w:divBdr>
            </w:div>
            <w:div w:id="2079404493">
              <w:marLeft w:val="0"/>
              <w:marRight w:val="0"/>
              <w:marTop w:val="0"/>
              <w:marBottom w:val="0"/>
              <w:divBdr>
                <w:top w:val="none" w:sz="0" w:space="0" w:color="auto"/>
                <w:left w:val="none" w:sz="0" w:space="0" w:color="auto"/>
                <w:bottom w:val="none" w:sz="0" w:space="0" w:color="auto"/>
                <w:right w:val="none" w:sz="0" w:space="0" w:color="auto"/>
              </w:divBdr>
            </w:div>
            <w:div w:id="342780273">
              <w:marLeft w:val="0"/>
              <w:marRight w:val="0"/>
              <w:marTop w:val="0"/>
              <w:marBottom w:val="0"/>
              <w:divBdr>
                <w:top w:val="none" w:sz="0" w:space="0" w:color="auto"/>
                <w:left w:val="none" w:sz="0" w:space="0" w:color="auto"/>
                <w:bottom w:val="none" w:sz="0" w:space="0" w:color="auto"/>
                <w:right w:val="none" w:sz="0" w:space="0" w:color="auto"/>
              </w:divBdr>
            </w:div>
            <w:div w:id="1205368398">
              <w:marLeft w:val="0"/>
              <w:marRight w:val="0"/>
              <w:marTop w:val="0"/>
              <w:marBottom w:val="0"/>
              <w:divBdr>
                <w:top w:val="none" w:sz="0" w:space="0" w:color="auto"/>
                <w:left w:val="none" w:sz="0" w:space="0" w:color="auto"/>
                <w:bottom w:val="none" w:sz="0" w:space="0" w:color="auto"/>
                <w:right w:val="none" w:sz="0" w:space="0" w:color="auto"/>
              </w:divBdr>
            </w:div>
            <w:div w:id="1124617274">
              <w:marLeft w:val="0"/>
              <w:marRight w:val="0"/>
              <w:marTop w:val="0"/>
              <w:marBottom w:val="0"/>
              <w:divBdr>
                <w:top w:val="none" w:sz="0" w:space="0" w:color="auto"/>
                <w:left w:val="none" w:sz="0" w:space="0" w:color="auto"/>
                <w:bottom w:val="none" w:sz="0" w:space="0" w:color="auto"/>
                <w:right w:val="none" w:sz="0" w:space="0" w:color="auto"/>
              </w:divBdr>
            </w:div>
            <w:div w:id="1867215517">
              <w:marLeft w:val="0"/>
              <w:marRight w:val="0"/>
              <w:marTop w:val="0"/>
              <w:marBottom w:val="0"/>
              <w:divBdr>
                <w:top w:val="none" w:sz="0" w:space="0" w:color="auto"/>
                <w:left w:val="none" w:sz="0" w:space="0" w:color="auto"/>
                <w:bottom w:val="none" w:sz="0" w:space="0" w:color="auto"/>
                <w:right w:val="none" w:sz="0" w:space="0" w:color="auto"/>
              </w:divBdr>
            </w:div>
            <w:div w:id="268318932">
              <w:marLeft w:val="0"/>
              <w:marRight w:val="0"/>
              <w:marTop w:val="0"/>
              <w:marBottom w:val="0"/>
              <w:divBdr>
                <w:top w:val="none" w:sz="0" w:space="0" w:color="auto"/>
                <w:left w:val="none" w:sz="0" w:space="0" w:color="auto"/>
                <w:bottom w:val="none" w:sz="0" w:space="0" w:color="auto"/>
                <w:right w:val="none" w:sz="0" w:space="0" w:color="auto"/>
              </w:divBdr>
            </w:div>
            <w:div w:id="731736362">
              <w:marLeft w:val="0"/>
              <w:marRight w:val="0"/>
              <w:marTop w:val="0"/>
              <w:marBottom w:val="0"/>
              <w:divBdr>
                <w:top w:val="none" w:sz="0" w:space="0" w:color="auto"/>
                <w:left w:val="none" w:sz="0" w:space="0" w:color="auto"/>
                <w:bottom w:val="none" w:sz="0" w:space="0" w:color="auto"/>
                <w:right w:val="none" w:sz="0" w:space="0" w:color="auto"/>
              </w:divBdr>
            </w:div>
            <w:div w:id="612984673">
              <w:marLeft w:val="0"/>
              <w:marRight w:val="0"/>
              <w:marTop w:val="0"/>
              <w:marBottom w:val="0"/>
              <w:divBdr>
                <w:top w:val="none" w:sz="0" w:space="0" w:color="auto"/>
                <w:left w:val="none" w:sz="0" w:space="0" w:color="auto"/>
                <w:bottom w:val="none" w:sz="0" w:space="0" w:color="auto"/>
                <w:right w:val="none" w:sz="0" w:space="0" w:color="auto"/>
              </w:divBdr>
            </w:div>
            <w:div w:id="305015734">
              <w:marLeft w:val="0"/>
              <w:marRight w:val="0"/>
              <w:marTop w:val="0"/>
              <w:marBottom w:val="0"/>
              <w:divBdr>
                <w:top w:val="none" w:sz="0" w:space="0" w:color="auto"/>
                <w:left w:val="none" w:sz="0" w:space="0" w:color="auto"/>
                <w:bottom w:val="none" w:sz="0" w:space="0" w:color="auto"/>
                <w:right w:val="none" w:sz="0" w:space="0" w:color="auto"/>
              </w:divBdr>
            </w:div>
            <w:div w:id="1972591517">
              <w:marLeft w:val="0"/>
              <w:marRight w:val="0"/>
              <w:marTop w:val="0"/>
              <w:marBottom w:val="0"/>
              <w:divBdr>
                <w:top w:val="none" w:sz="0" w:space="0" w:color="auto"/>
                <w:left w:val="none" w:sz="0" w:space="0" w:color="auto"/>
                <w:bottom w:val="none" w:sz="0" w:space="0" w:color="auto"/>
                <w:right w:val="none" w:sz="0" w:space="0" w:color="auto"/>
              </w:divBdr>
            </w:div>
            <w:div w:id="1216351090">
              <w:marLeft w:val="0"/>
              <w:marRight w:val="0"/>
              <w:marTop w:val="0"/>
              <w:marBottom w:val="0"/>
              <w:divBdr>
                <w:top w:val="none" w:sz="0" w:space="0" w:color="auto"/>
                <w:left w:val="none" w:sz="0" w:space="0" w:color="auto"/>
                <w:bottom w:val="none" w:sz="0" w:space="0" w:color="auto"/>
                <w:right w:val="none" w:sz="0" w:space="0" w:color="auto"/>
              </w:divBdr>
            </w:div>
            <w:div w:id="849025822">
              <w:marLeft w:val="0"/>
              <w:marRight w:val="0"/>
              <w:marTop w:val="0"/>
              <w:marBottom w:val="0"/>
              <w:divBdr>
                <w:top w:val="none" w:sz="0" w:space="0" w:color="auto"/>
                <w:left w:val="none" w:sz="0" w:space="0" w:color="auto"/>
                <w:bottom w:val="none" w:sz="0" w:space="0" w:color="auto"/>
                <w:right w:val="none" w:sz="0" w:space="0" w:color="auto"/>
              </w:divBdr>
            </w:div>
            <w:div w:id="1544363039">
              <w:marLeft w:val="0"/>
              <w:marRight w:val="0"/>
              <w:marTop w:val="0"/>
              <w:marBottom w:val="0"/>
              <w:divBdr>
                <w:top w:val="none" w:sz="0" w:space="0" w:color="auto"/>
                <w:left w:val="none" w:sz="0" w:space="0" w:color="auto"/>
                <w:bottom w:val="none" w:sz="0" w:space="0" w:color="auto"/>
                <w:right w:val="none" w:sz="0" w:space="0" w:color="auto"/>
              </w:divBdr>
            </w:div>
            <w:div w:id="1851944798">
              <w:marLeft w:val="0"/>
              <w:marRight w:val="0"/>
              <w:marTop w:val="0"/>
              <w:marBottom w:val="0"/>
              <w:divBdr>
                <w:top w:val="none" w:sz="0" w:space="0" w:color="auto"/>
                <w:left w:val="none" w:sz="0" w:space="0" w:color="auto"/>
                <w:bottom w:val="none" w:sz="0" w:space="0" w:color="auto"/>
                <w:right w:val="none" w:sz="0" w:space="0" w:color="auto"/>
              </w:divBdr>
            </w:div>
            <w:div w:id="220823290">
              <w:marLeft w:val="0"/>
              <w:marRight w:val="0"/>
              <w:marTop w:val="0"/>
              <w:marBottom w:val="0"/>
              <w:divBdr>
                <w:top w:val="none" w:sz="0" w:space="0" w:color="auto"/>
                <w:left w:val="none" w:sz="0" w:space="0" w:color="auto"/>
                <w:bottom w:val="none" w:sz="0" w:space="0" w:color="auto"/>
                <w:right w:val="none" w:sz="0" w:space="0" w:color="auto"/>
              </w:divBdr>
            </w:div>
            <w:div w:id="2058819386">
              <w:marLeft w:val="0"/>
              <w:marRight w:val="0"/>
              <w:marTop w:val="0"/>
              <w:marBottom w:val="0"/>
              <w:divBdr>
                <w:top w:val="none" w:sz="0" w:space="0" w:color="auto"/>
                <w:left w:val="none" w:sz="0" w:space="0" w:color="auto"/>
                <w:bottom w:val="none" w:sz="0" w:space="0" w:color="auto"/>
                <w:right w:val="none" w:sz="0" w:space="0" w:color="auto"/>
              </w:divBdr>
            </w:div>
            <w:div w:id="710693009">
              <w:marLeft w:val="0"/>
              <w:marRight w:val="0"/>
              <w:marTop w:val="0"/>
              <w:marBottom w:val="0"/>
              <w:divBdr>
                <w:top w:val="none" w:sz="0" w:space="0" w:color="auto"/>
                <w:left w:val="none" w:sz="0" w:space="0" w:color="auto"/>
                <w:bottom w:val="none" w:sz="0" w:space="0" w:color="auto"/>
                <w:right w:val="none" w:sz="0" w:space="0" w:color="auto"/>
              </w:divBdr>
            </w:div>
            <w:div w:id="1943998767">
              <w:marLeft w:val="0"/>
              <w:marRight w:val="0"/>
              <w:marTop w:val="0"/>
              <w:marBottom w:val="0"/>
              <w:divBdr>
                <w:top w:val="none" w:sz="0" w:space="0" w:color="auto"/>
                <w:left w:val="none" w:sz="0" w:space="0" w:color="auto"/>
                <w:bottom w:val="none" w:sz="0" w:space="0" w:color="auto"/>
                <w:right w:val="none" w:sz="0" w:space="0" w:color="auto"/>
              </w:divBdr>
            </w:div>
            <w:div w:id="1374649279">
              <w:marLeft w:val="0"/>
              <w:marRight w:val="0"/>
              <w:marTop w:val="0"/>
              <w:marBottom w:val="0"/>
              <w:divBdr>
                <w:top w:val="none" w:sz="0" w:space="0" w:color="auto"/>
                <w:left w:val="none" w:sz="0" w:space="0" w:color="auto"/>
                <w:bottom w:val="none" w:sz="0" w:space="0" w:color="auto"/>
                <w:right w:val="none" w:sz="0" w:space="0" w:color="auto"/>
              </w:divBdr>
            </w:div>
            <w:div w:id="2072997912">
              <w:marLeft w:val="0"/>
              <w:marRight w:val="0"/>
              <w:marTop w:val="0"/>
              <w:marBottom w:val="0"/>
              <w:divBdr>
                <w:top w:val="none" w:sz="0" w:space="0" w:color="auto"/>
                <w:left w:val="none" w:sz="0" w:space="0" w:color="auto"/>
                <w:bottom w:val="none" w:sz="0" w:space="0" w:color="auto"/>
                <w:right w:val="none" w:sz="0" w:space="0" w:color="auto"/>
              </w:divBdr>
            </w:div>
            <w:div w:id="1639803508">
              <w:marLeft w:val="0"/>
              <w:marRight w:val="0"/>
              <w:marTop w:val="0"/>
              <w:marBottom w:val="0"/>
              <w:divBdr>
                <w:top w:val="none" w:sz="0" w:space="0" w:color="auto"/>
                <w:left w:val="none" w:sz="0" w:space="0" w:color="auto"/>
                <w:bottom w:val="none" w:sz="0" w:space="0" w:color="auto"/>
                <w:right w:val="none" w:sz="0" w:space="0" w:color="auto"/>
              </w:divBdr>
            </w:div>
            <w:div w:id="2142183390">
              <w:marLeft w:val="0"/>
              <w:marRight w:val="0"/>
              <w:marTop w:val="0"/>
              <w:marBottom w:val="0"/>
              <w:divBdr>
                <w:top w:val="none" w:sz="0" w:space="0" w:color="auto"/>
                <w:left w:val="none" w:sz="0" w:space="0" w:color="auto"/>
                <w:bottom w:val="none" w:sz="0" w:space="0" w:color="auto"/>
                <w:right w:val="none" w:sz="0" w:space="0" w:color="auto"/>
              </w:divBdr>
            </w:div>
            <w:div w:id="712078541">
              <w:marLeft w:val="0"/>
              <w:marRight w:val="0"/>
              <w:marTop w:val="0"/>
              <w:marBottom w:val="0"/>
              <w:divBdr>
                <w:top w:val="none" w:sz="0" w:space="0" w:color="auto"/>
                <w:left w:val="none" w:sz="0" w:space="0" w:color="auto"/>
                <w:bottom w:val="none" w:sz="0" w:space="0" w:color="auto"/>
                <w:right w:val="none" w:sz="0" w:space="0" w:color="auto"/>
              </w:divBdr>
            </w:div>
            <w:div w:id="88821408">
              <w:marLeft w:val="0"/>
              <w:marRight w:val="0"/>
              <w:marTop w:val="0"/>
              <w:marBottom w:val="0"/>
              <w:divBdr>
                <w:top w:val="none" w:sz="0" w:space="0" w:color="auto"/>
                <w:left w:val="none" w:sz="0" w:space="0" w:color="auto"/>
                <w:bottom w:val="none" w:sz="0" w:space="0" w:color="auto"/>
                <w:right w:val="none" w:sz="0" w:space="0" w:color="auto"/>
              </w:divBdr>
            </w:div>
            <w:div w:id="1830368001">
              <w:marLeft w:val="0"/>
              <w:marRight w:val="0"/>
              <w:marTop w:val="0"/>
              <w:marBottom w:val="0"/>
              <w:divBdr>
                <w:top w:val="none" w:sz="0" w:space="0" w:color="auto"/>
                <w:left w:val="none" w:sz="0" w:space="0" w:color="auto"/>
                <w:bottom w:val="none" w:sz="0" w:space="0" w:color="auto"/>
                <w:right w:val="none" w:sz="0" w:space="0" w:color="auto"/>
              </w:divBdr>
            </w:div>
            <w:div w:id="1166290257">
              <w:marLeft w:val="0"/>
              <w:marRight w:val="0"/>
              <w:marTop w:val="0"/>
              <w:marBottom w:val="0"/>
              <w:divBdr>
                <w:top w:val="none" w:sz="0" w:space="0" w:color="auto"/>
                <w:left w:val="none" w:sz="0" w:space="0" w:color="auto"/>
                <w:bottom w:val="none" w:sz="0" w:space="0" w:color="auto"/>
                <w:right w:val="none" w:sz="0" w:space="0" w:color="auto"/>
              </w:divBdr>
            </w:div>
            <w:div w:id="215513226">
              <w:marLeft w:val="0"/>
              <w:marRight w:val="0"/>
              <w:marTop w:val="0"/>
              <w:marBottom w:val="0"/>
              <w:divBdr>
                <w:top w:val="none" w:sz="0" w:space="0" w:color="auto"/>
                <w:left w:val="none" w:sz="0" w:space="0" w:color="auto"/>
                <w:bottom w:val="none" w:sz="0" w:space="0" w:color="auto"/>
                <w:right w:val="none" w:sz="0" w:space="0" w:color="auto"/>
              </w:divBdr>
            </w:div>
            <w:div w:id="1596017360">
              <w:marLeft w:val="0"/>
              <w:marRight w:val="0"/>
              <w:marTop w:val="0"/>
              <w:marBottom w:val="0"/>
              <w:divBdr>
                <w:top w:val="none" w:sz="0" w:space="0" w:color="auto"/>
                <w:left w:val="none" w:sz="0" w:space="0" w:color="auto"/>
                <w:bottom w:val="none" w:sz="0" w:space="0" w:color="auto"/>
                <w:right w:val="none" w:sz="0" w:space="0" w:color="auto"/>
              </w:divBdr>
            </w:div>
            <w:div w:id="901715496">
              <w:marLeft w:val="0"/>
              <w:marRight w:val="0"/>
              <w:marTop w:val="0"/>
              <w:marBottom w:val="0"/>
              <w:divBdr>
                <w:top w:val="none" w:sz="0" w:space="0" w:color="auto"/>
                <w:left w:val="none" w:sz="0" w:space="0" w:color="auto"/>
                <w:bottom w:val="none" w:sz="0" w:space="0" w:color="auto"/>
                <w:right w:val="none" w:sz="0" w:space="0" w:color="auto"/>
              </w:divBdr>
            </w:div>
            <w:div w:id="2053655159">
              <w:marLeft w:val="0"/>
              <w:marRight w:val="0"/>
              <w:marTop w:val="0"/>
              <w:marBottom w:val="0"/>
              <w:divBdr>
                <w:top w:val="none" w:sz="0" w:space="0" w:color="auto"/>
                <w:left w:val="none" w:sz="0" w:space="0" w:color="auto"/>
                <w:bottom w:val="none" w:sz="0" w:space="0" w:color="auto"/>
                <w:right w:val="none" w:sz="0" w:space="0" w:color="auto"/>
              </w:divBdr>
            </w:div>
            <w:div w:id="1524592308">
              <w:marLeft w:val="0"/>
              <w:marRight w:val="0"/>
              <w:marTop w:val="0"/>
              <w:marBottom w:val="0"/>
              <w:divBdr>
                <w:top w:val="none" w:sz="0" w:space="0" w:color="auto"/>
                <w:left w:val="none" w:sz="0" w:space="0" w:color="auto"/>
                <w:bottom w:val="none" w:sz="0" w:space="0" w:color="auto"/>
                <w:right w:val="none" w:sz="0" w:space="0" w:color="auto"/>
              </w:divBdr>
            </w:div>
            <w:div w:id="619726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960578">
      <w:bodyDiv w:val="1"/>
      <w:marLeft w:val="0"/>
      <w:marRight w:val="0"/>
      <w:marTop w:val="0"/>
      <w:marBottom w:val="0"/>
      <w:divBdr>
        <w:top w:val="none" w:sz="0" w:space="0" w:color="auto"/>
        <w:left w:val="none" w:sz="0" w:space="0" w:color="auto"/>
        <w:bottom w:val="none" w:sz="0" w:space="0" w:color="auto"/>
        <w:right w:val="none" w:sz="0" w:space="0" w:color="auto"/>
      </w:divBdr>
      <w:divsChild>
        <w:div w:id="1124081489">
          <w:marLeft w:val="0"/>
          <w:marRight w:val="0"/>
          <w:marTop w:val="0"/>
          <w:marBottom w:val="0"/>
          <w:divBdr>
            <w:top w:val="none" w:sz="0" w:space="0" w:color="auto"/>
            <w:left w:val="none" w:sz="0" w:space="0" w:color="auto"/>
            <w:bottom w:val="none" w:sz="0" w:space="0" w:color="auto"/>
            <w:right w:val="none" w:sz="0" w:space="0" w:color="auto"/>
          </w:divBdr>
          <w:divsChild>
            <w:div w:id="2007316847">
              <w:marLeft w:val="0"/>
              <w:marRight w:val="0"/>
              <w:marTop w:val="0"/>
              <w:marBottom w:val="0"/>
              <w:divBdr>
                <w:top w:val="none" w:sz="0" w:space="0" w:color="auto"/>
                <w:left w:val="none" w:sz="0" w:space="0" w:color="auto"/>
                <w:bottom w:val="none" w:sz="0" w:space="0" w:color="auto"/>
                <w:right w:val="none" w:sz="0" w:space="0" w:color="auto"/>
              </w:divBdr>
            </w:div>
            <w:div w:id="1666974333">
              <w:marLeft w:val="0"/>
              <w:marRight w:val="0"/>
              <w:marTop w:val="0"/>
              <w:marBottom w:val="0"/>
              <w:divBdr>
                <w:top w:val="none" w:sz="0" w:space="0" w:color="auto"/>
                <w:left w:val="none" w:sz="0" w:space="0" w:color="auto"/>
                <w:bottom w:val="none" w:sz="0" w:space="0" w:color="auto"/>
                <w:right w:val="none" w:sz="0" w:space="0" w:color="auto"/>
              </w:divBdr>
            </w:div>
            <w:div w:id="1833831872">
              <w:marLeft w:val="0"/>
              <w:marRight w:val="0"/>
              <w:marTop w:val="0"/>
              <w:marBottom w:val="0"/>
              <w:divBdr>
                <w:top w:val="none" w:sz="0" w:space="0" w:color="auto"/>
                <w:left w:val="none" w:sz="0" w:space="0" w:color="auto"/>
                <w:bottom w:val="none" w:sz="0" w:space="0" w:color="auto"/>
                <w:right w:val="none" w:sz="0" w:space="0" w:color="auto"/>
              </w:divBdr>
            </w:div>
            <w:div w:id="406927927">
              <w:marLeft w:val="0"/>
              <w:marRight w:val="0"/>
              <w:marTop w:val="0"/>
              <w:marBottom w:val="0"/>
              <w:divBdr>
                <w:top w:val="none" w:sz="0" w:space="0" w:color="auto"/>
                <w:left w:val="none" w:sz="0" w:space="0" w:color="auto"/>
                <w:bottom w:val="none" w:sz="0" w:space="0" w:color="auto"/>
                <w:right w:val="none" w:sz="0" w:space="0" w:color="auto"/>
              </w:divBdr>
            </w:div>
            <w:div w:id="1626807462">
              <w:marLeft w:val="0"/>
              <w:marRight w:val="0"/>
              <w:marTop w:val="0"/>
              <w:marBottom w:val="0"/>
              <w:divBdr>
                <w:top w:val="none" w:sz="0" w:space="0" w:color="auto"/>
                <w:left w:val="none" w:sz="0" w:space="0" w:color="auto"/>
                <w:bottom w:val="none" w:sz="0" w:space="0" w:color="auto"/>
                <w:right w:val="none" w:sz="0" w:space="0" w:color="auto"/>
              </w:divBdr>
            </w:div>
            <w:div w:id="279994365">
              <w:marLeft w:val="0"/>
              <w:marRight w:val="0"/>
              <w:marTop w:val="0"/>
              <w:marBottom w:val="0"/>
              <w:divBdr>
                <w:top w:val="none" w:sz="0" w:space="0" w:color="auto"/>
                <w:left w:val="none" w:sz="0" w:space="0" w:color="auto"/>
                <w:bottom w:val="none" w:sz="0" w:space="0" w:color="auto"/>
                <w:right w:val="none" w:sz="0" w:space="0" w:color="auto"/>
              </w:divBdr>
            </w:div>
            <w:div w:id="531773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376654">
      <w:bodyDiv w:val="1"/>
      <w:marLeft w:val="0"/>
      <w:marRight w:val="0"/>
      <w:marTop w:val="0"/>
      <w:marBottom w:val="0"/>
      <w:divBdr>
        <w:top w:val="none" w:sz="0" w:space="0" w:color="auto"/>
        <w:left w:val="none" w:sz="0" w:space="0" w:color="auto"/>
        <w:bottom w:val="none" w:sz="0" w:space="0" w:color="auto"/>
        <w:right w:val="none" w:sz="0" w:space="0" w:color="auto"/>
      </w:divBdr>
      <w:divsChild>
        <w:div w:id="760372333">
          <w:marLeft w:val="0"/>
          <w:marRight w:val="0"/>
          <w:marTop w:val="0"/>
          <w:marBottom w:val="0"/>
          <w:divBdr>
            <w:top w:val="none" w:sz="0" w:space="0" w:color="auto"/>
            <w:left w:val="none" w:sz="0" w:space="0" w:color="auto"/>
            <w:bottom w:val="none" w:sz="0" w:space="0" w:color="auto"/>
            <w:right w:val="none" w:sz="0" w:space="0" w:color="auto"/>
          </w:divBdr>
          <w:divsChild>
            <w:div w:id="1797218313">
              <w:marLeft w:val="0"/>
              <w:marRight w:val="0"/>
              <w:marTop w:val="0"/>
              <w:marBottom w:val="0"/>
              <w:divBdr>
                <w:top w:val="none" w:sz="0" w:space="0" w:color="auto"/>
                <w:left w:val="none" w:sz="0" w:space="0" w:color="auto"/>
                <w:bottom w:val="none" w:sz="0" w:space="0" w:color="auto"/>
                <w:right w:val="none" w:sz="0" w:space="0" w:color="auto"/>
              </w:divBdr>
            </w:div>
            <w:div w:id="1319765672">
              <w:marLeft w:val="0"/>
              <w:marRight w:val="0"/>
              <w:marTop w:val="0"/>
              <w:marBottom w:val="0"/>
              <w:divBdr>
                <w:top w:val="none" w:sz="0" w:space="0" w:color="auto"/>
                <w:left w:val="none" w:sz="0" w:space="0" w:color="auto"/>
                <w:bottom w:val="none" w:sz="0" w:space="0" w:color="auto"/>
                <w:right w:val="none" w:sz="0" w:space="0" w:color="auto"/>
              </w:divBdr>
            </w:div>
            <w:div w:id="1724404682">
              <w:marLeft w:val="0"/>
              <w:marRight w:val="0"/>
              <w:marTop w:val="0"/>
              <w:marBottom w:val="0"/>
              <w:divBdr>
                <w:top w:val="none" w:sz="0" w:space="0" w:color="auto"/>
                <w:left w:val="none" w:sz="0" w:space="0" w:color="auto"/>
                <w:bottom w:val="none" w:sz="0" w:space="0" w:color="auto"/>
                <w:right w:val="none" w:sz="0" w:space="0" w:color="auto"/>
              </w:divBdr>
            </w:div>
            <w:div w:id="17433292">
              <w:marLeft w:val="0"/>
              <w:marRight w:val="0"/>
              <w:marTop w:val="0"/>
              <w:marBottom w:val="0"/>
              <w:divBdr>
                <w:top w:val="none" w:sz="0" w:space="0" w:color="auto"/>
                <w:left w:val="none" w:sz="0" w:space="0" w:color="auto"/>
                <w:bottom w:val="none" w:sz="0" w:space="0" w:color="auto"/>
                <w:right w:val="none" w:sz="0" w:space="0" w:color="auto"/>
              </w:divBdr>
            </w:div>
            <w:div w:id="1130438008">
              <w:marLeft w:val="0"/>
              <w:marRight w:val="0"/>
              <w:marTop w:val="0"/>
              <w:marBottom w:val="0"/>
              <w:divBdr>
                <w:top w:val="none" w:sz="0" w:space="0" w:color="auto"/>
                <w:left w:val="none" w:sz="0" w:space="0" w:color="auto"/>
                <w:bottom w:val="none" w:sz="0" w:space="0" w:color="auto"/>
                <w:right w:val="none" w:sz="0" w:space="0" w:color="auto"/>
              </w:divBdr>
            </w:div>
            <w:div w:id="200896448">
              <w:marLeft w:val="0"/>
              <w:marRight w:val="0"/>
              <w:marTop w:val="0"/>
              <w:marBottom w:val="0"/>
              <w:divBdr>
                <w:top w:val="none" w:sz="0" w:space="0" w:color="auto"/>
                <w:left w:val="none" w:sz="0" w:space="0" w:color="auto"/>
                <w:bottom w:val="none" w:sz="0" w:space="0" w:color="auto"/>
                <w:right w:val="none" w:sz="0" w:space="0" w:color="auto"/>
              </w:divBdr>
            </w:div>
            <w:div w:id="1103570210">
              <w:marLeft w:val="0"/>
              <w:marRight w:val="0"/>
              <w:marTop w:val="0"/>
              <w:marBottom w:val="0"/>
              <w:divBdr>
                <w:top w:val="none" w:sz="0" w:space="0" w:color="auto"/>
                <w:left w:val="none" w:sz="0" w:space="0" w:color="auto"/>
                <w:bottom w:val="none" w:sz="0" w:space="0" w:color="auto"/>
                <w:right w:val="none" w:sz="0" w:space="0" w:color="auto"/>
              </w:divBdr>
            </w:div>
            <w:div w:id="238752123">
              <w:marLeft w:val="0"/>
              <w:marRight w:val="0"/>
              <w:marTop w:val="0"/>
              <w:marBottom w:val="0"/>
              <w:divBdr>
                <w:top w:val="none" w:sz="0" w:space="0" w:color="auto"/>
                <w:left w:val="none" w:sz="0" w:space="0" w:color="auto"/>
                <w:bottom w:val="none" w:sz="0" w:space="0" w:color="auto"/>
                <w:right w:val="none" w:sz="0" w:space="0" w:color="auto"/>
              </w:divBdr>
            </w:div>
            <w:div w:id="971400320">
              <w:marLeft w:val="0"/>
              <w:marRight w:val="0"/>
              <w:marTop w:val="0"/>
              <w:marBottom w:val="0"/>
              <w:divBdr>
                <w:top w:val="none" w:sz="0" w:space="0" w:color="auto"/>
                <w:left w:val="none" w:sz="0" w:space="0" w:color="auto"/>
                <w:bottom w:val="none" w:sz="0" w:space="0" w:color="auto"/>
                <w:right w:val="none" w:sz="0" w:space="0" w:color="auto"/>
              </w:divBdr>
            </w:div>
            <w:div w:id="580456603">
              <w:marLeft w:val="0"/>
              <w:marRight w:val="0"/>
              <w:marTop w:val="0"/>
              <w:marBottom w:val="0"/>
              <w:divBdr>
                <w:top w:val="none" w:sz="0" w:space="0" w:color="auto"/>
                <w:left w:val="none" w:sz="0" w:space="0" w:color="auto"/>
                <w:bottom w:val="none" w:sz="0" w:space="0" w:color="auto"/>
                <w:right w:val="none" w:sz="0" w:space="0" w:color="auto"/>
              </w:divBdr>
            </w:div>
            <w:div w:id="101385086">
              <w:marLeft w:val="0"/>
              <w:marRight w:val="0"/>
              <w:marTop w:val="0"/>
              <w:marBottom w:val="0"/>
              <w:divBdr>
                <w:top w:val="none" w:sz="0" w:space="0" w:color="auto"/>
                <w:left w:val="none" w:sz="0" w:space="0" w:color="auto"/>
                <w:bottom w:val="none" w:sz="0" w:space="0" w:color="auto"/>
                <w:right w:val="none" w:sz="0" w:space="0" w:color="auto"/>
              </w:divBdr>
            </w:div>
            <w:div w:id="2076197649">
              <w:marLeft w:val="0"/>
              <w:marRight w:val="0"/>
              <w:marTop w:val="0"/>
              <w:marBottom w:val="0"/>
              <w:divBdr>
                <w:top w:val="none" w:sz="0" w:space="0" w:color="auto"/>
                <w:left w:val="none" w:sz="0" w:space="0" w:color="auto"/>
                <w:bottom w:val="none" w:sz="0" w:space="0" w:color="auto"/>
                <w:right w:val="none" w:sz="0" w:space="0" w:color="auto"/>
              </w:divBdr>
            </w:div>
            <w:div w:id="1950697945">
              <w:marLeft w:val="0"/>
              <w:marRight w:val="0"/>
              <w:marTop w:val="0"/>
              <w:marBottom w:val="0"/>
              <w:divBdr>
                <w:top w:val="none" w:sz="0" w:space="0" w:color="auto"/>
                <w:left w:val="none" w:sz="0" w:space="0" w:color="auto"/>
                <w:bottom w:val="none" w:sz="0" w:space="0" w:color="auto"/>
                <w:right w:val="none" w:sz="0" w:space="0" w:color="auto"/>
              </w:divBdr>
            </w:div>
            <w:div w:id="359816700">
              <w:marLeft w:val="0"/>
              <w:marRight w:val="0"/>
              <w:marTop w:val="0"/>
              <w:marBottom w:val="0"/>
              <w:divBdr>
                <w:top w:val="none" w:sz="0" w:space="0" w:color="auto"/>
                <w:left w:val="none" w:sz="0" w:space="0" w:color="auto"/>
                <w:bottom w:val="none" w:sz="0" w:space="0" w:color="auto"/>
                <w:right w:val="none" w:sz="0" w:space="0" w:color="auto"/>
              </w:divBdr>
            </w:div>
            <w:div w:id="1103914676">
              <w:marLeft w:val="0"/>
              <w:marRight w:val="0"/>
              <w:marTop w:val="0"/>
              <w:marBottom w:val="0"/>
              <w:divBdr>
                <w:top w:val="none" w:sz="0" w:space="0" w:color="auto"/>
                <w:left w:val="none" w:sz="0" w:space="0" w:color="auto"/>
                <w:bottom w:val="none" w:sz="0" w:space="0" w:color="auto"/>
                <w:right w:val="none" w:sz="0" w:space="0" w:color="auto"/>
              </w:divBdr>
            </w:div>
            <w:div w:id="788938093">
              <w:marLeft w:val="0"/>
              <w:marRight w:val="0"/>
              <w:marTop w:val="0"/>
              <w:marBottom w:val="0"/>
              <w:divBdr>
                <w:top w:val="none" w:sz="0" w:space="0" w:color="auto"/>
                <w:left w:val="none" w:sz="0" w:space="0" w:color="auto"/>
                <w:bottom w:val="none" w:sz="0" w:space="0" w:color="auto"/>
                <w:right w:val="none" w:sz="0" w:space="0" w:color="auto"/>
              </w:divBdr>
            </w:div>
            <w:div w:id="641731774">
              <w:marLeft w:val="0"/>
              <w:marRight w:val="0"/>
              <w:marTop w:val="0"/>
              <w:marBottom w:val="0"/>
              <w:divBdr>
                <w:top w:val="none" w:sz="0" w:space="0" w:color="auto"/>
                <w:left w:val="none" w:sz="0" w:space="0" w:color="auto"/>
                <w:bottom w:val="none" w:sz="0" w:space="0" w:color="auto"/>
                <w:right w:val="none" w:sz="0" w:space="0" w:color="auto"/>
              </w:divBdr>
            </w:div>
            <w:div w:id="1714380740">
              <w:marLeft w:val="0"/>
              <w:marRight w:val="0"/>
              <w:marTop w:val="0"/>
              <w:marBottom w:val="0"/>
              <w:divBdr>
                <w:top w:val="none" w:sz="0" w:space="0" w:color="auto"/>
                <w:left w:val="none" w:sz="0" w:space="0" w:color="auto"/>
                <w:bottom w:val="none" w:sz="0" w:space="0" w:color="auto"/>
                <w:right w:val="none" w:sz="0" w:space="0" w:color="auto"/>
              </w:divBdr>
            </w:div>
            <w:div w:id="191766725">
              <w:marLeft w:val="0"/>
              <w:marRight w:val="0"/>
              <w:marTop w:val="0"/>
              <w:marBottom w:val="0"/>
              <w:divBdr>
                <w:top w:val="none" w:sz="0" w:space="0" w:color="auto"/>
                <w:left w:val="none" w:sz="0" w:space="0" w:color="auto"/>
                <w:bottom w:val="none" w:sz="0" w:space="0" w:color="auto"/>
                <w:right w:val="none" w:sz="0" w:space="0" w:color="auto"/>
              </w:divBdr>
            </w:div>
            <w:div w:id="917977685">
              <w:marLeft w:val="0"/>
              <w:marRight w:val="0"/>
              <w:marTop w:val="0"/>
              <w:marBottom w:val="0"/>
              <w:divBdr>
                <w:top w:val="none" w:sz="0" w:space="0" w:color="auto"/>
                <w:left w:val="none" w:sz="0" w:space="0" w:color="auto"/>
                <w:bottom w:val="none" w:sz="0" w:space="0" w:color="auto"/>
                <w:right w:val="none" w:sz="0" w:space="0" w:color="auto"/>
              </w:divBdr>
            </w:div>
            <w:div w:id="1825507748">
              <w:marLeft w:val="0"/>
              <w:marRight w:val="0"/>
              <w:marTop w:val="0"/>
              <w:marBottom w:val="0"/>
              <w:divBdr>
                <w:top w:val="none" w:sz="0" w:space="0" w:color="auto"/>
                <w:left w:val="none" w:sz="0" w:space="0" w:color="auto"/>
                <w:bottom w:val="none" w:sz="0" w:space="0" w:color="auto"/>
                <w:right w:val="none" w:sz="0" w:space="0" w:color="auto"/>
              </w:divBdr>
            </w:div>
            <w:div w:id="1465078801">
              <w:marLeft w:val="0"/>
              <w:marRight w:val="0"/>
              <w:marTop w:val="0"/>
              <w:marBottom w:val="0"/>
              <w:divBdr>
                <w:top w:val="none" w:sz="0" w:space="0" w:color="auto"/>
                <w:left w:val="none" w:sz="0" w:space="0" w:color="auto"/>
                <w:bottom w:val="none" w:sz="0" w:space="0" w:color="auto"/>
                <w:right w:val="none" w:sz="0" w:space="0" w:color="auto"/>
              </w:divBdr>
            </w:div>
            <w:div w:id="1118717405">
              <w:marLeft w:val="0"/>
              <w:marRight w:val="0"/>
              <w:marTop w:val="0"/>
              <w:marBottom w:val="0"/>
              <w:divBdr>
                <w:top w:val="none" w:sz="0" w:space="0" w:color="auto"/>
                <w:left w:val="none" w:sz="0" w:space="0" w:color="auto"/>
                <w:bottom w:val="none" w:sz="0" w:space="0" w:color="auto"/>
                <w:right w:val="none" w:sz="0" w:space="0" w:color="auto"/>
              </w:divBdr>
            </w:div>
            <w:div w:id="1025247497">
              <w:marLeft w:val="0"/>
              <w:marRight w:val="0"/>
              <w:marTop w:val="0"/>
              <w:marBottom w:val="0"/>
              <w:divBdr>
                <w:top w:val="none" w:sz="0" w:space="0" w:color="auto"/>
                <w:left w:val="none" w:sz="0" w:space="0" w:color="auto"/>
                <w:bottom w:val="none" w:sz="0" w:space="0" w:color="auto"/>
                <w:right w:val="none" w:sz="0" w:space="0" w:color="auto"/>
              </w:divBdr>
            </w:div>
            <w:div w:id="953053994">
              <w:marLeft w:val="0"/>
              <w:marRight w:val="0"/>
              <w:marTop w:val="0"/>
              <w:marBottom w:val="0"/>
              <w:divBdr>
                <w:top w:val="none" w:sz="0" w:space="0" w:color="auto"/>
                <w:left w:val="none" w:sz="0" w:space="0" w:color="auto"/>
                <w:bottom w:val="none" w:sz="0" w:space="0" w:color="auto"/>
                <w:right w:val="none" w:sz="0" w:space="0" w:color="auto"/>
              </w:divBdr>
            </w:div>
            <w:div w:id="1208684696">
              <w:marLeft w:val="0"/>
              <w:marRight w:val="0"/>
              <w:marTop w:val="0"/>
              <w:marBottom w:val="0"/>
              <w:divBdr>
                <w:top w:val="none" w:sz="0" w:space="0" w:color="auto"/>
                <w:left w:val="none" w:sz="0" w:space="0" w:color="auto"/>
                <w:bottom w:val="none" w:sz="0" w:space="0" w:color="auto"/>
                <w:right w:val="none" w:sz="0" w:space="0" w:color="auto"/>
              </w:divBdr>
            </w:div>
            <w:div w:id="600138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592283">
      <w:bodyDiv w:val="1"/>
      <w:marLeft w:val="0"/>
      <w:marRight w:val="0"/>
      <w:marTop w:val="0"/>
      <w:marBottom w:val="0"/>
      <w:divBdr>
        <w:top w:val="none" w:sz="0" w:space="0" w:color="auto"/>
        <w:left w:val="none" w:sz="0" w:space="0" w:color="auto"/>
        <w:bottom w:val="none" w:sz="0" w:space="0" w:color="auto"/>
        <w:right w:val="none" w:sz="0" w:space="0" w:color="auto"/>
      </w:divBdr>
    </w:div>
    <w:div w:id="20722657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hyperlink" Target="https://prometheus.io/docs/instrumenting/exporters/" TargetMode="External"/><Relationship Id="rId26" Type="http://schemas.openxmlformats.org/officeDocument/2006/relationships/hyperlink" Target="http://simplivity:9091/metrics" TargetMode="External"/><Relationship Id="rId39" Type="http://schemas.openxmlformats.org/officeDocument/2006/relationships/hyperlink" Target="https://prometheus.io/" TargetMode="External"/><Relationship Id="rId3" Type="http://schemas.openxmlformats.org/officeDocument/2006/relationships/customXml" Target="../customXml/item3.xml"/><Relationship Id="rId21" Type="http://schemas.openxmlformats.org/officeDocument/2006/relationships/image" Target="media/image6.png"/><Relationship Id="rId34" Type="http://schemas.openxmlformats.org/officeDocument/2006/relationships/header" Target="header5.xml"/><Relationship Id="rId42" Type="http://schemas.openxmlformats.org/officeDocument/2006/relationships/header" Target="header7.xml"/><Relationship Id="rId47" Type="http://schemas.microsoft.com/office/2011/relationships/people" Target="people.xml"/><Relationship Id="rId7" Type="http://schemas.openxmlformats.org/officeDocument/2006/relationships/settings" Target="settings.xml"/><Relationship Id="rId12" Type="http://schemas.openxmlformats.org/officeDocument/2006/relationships/header" Target="header1.xml"/><Relationship Id="rId17" Type="http://schemas.openxmlformats.org/officeDocument/2006/relationships/hyperlink" Target="https://grafana.com/" TargetMode="External"/><Relationship Id="rId25" Type="http://schemas.openxmlformats.org/officeDocument/2006/relationships/image" Target="media/image8.png"/><Relationship Id="rId33" Type="http://schemas.openxmlformats.org/officeDocument/2006/relationships/footer" Target="footer4.xml"/><Relationship Id="rId38" Type="http://schemas.openxmlformats.org/officeDocument/2006/relationships/hyperlink" Target="http://www.hpe.com/us/en/services/consulting.html" TargetMode="External"/><Relationship Id="rId46"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header" Target="header3.xml"/><Relationship Id="rId20" Type="http://schemas.openxmlformats.org/officeDocument/2006/relationships/hyperlink" Target="https://developer.hpe.com/platform/hpe-simplivity/home" TargetMode="External"/><Relationship Id="rId29" Type="http://schemas.openxmlformats.org/officeDocument/2006/relationships/image" Target="media/image9.png"/><Relationship Id="rId41" Type="http://schemas.openxmlformats.org/officeDocument/2006/relationships/header" Target="header6.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3.jpeg"/><Relationship Id="rId24" Type="http://schemas.openxmlformats.org/officeDocument/2006/relationships/image" Target="media/image7.png"/><Relationship Id="rId32" Type="http://schemas.openxmlformats.org/officeDocument/2006/relationships/footer" Target="footer3.xml"/><Relationship Id="rId37" Type="http://schemas.openxmlformats.org/officeDocument/2006/relationships/hyperlink" Target="https://developer.hpe.com/api/simplivity/" TargetMode="External"/><Relationship Id="rId40" Type="http://schemas.openxmlformats.org/officeDocument/2006/relationships/hyperlink" Target="http://www.hpe.com/info/simplivity" TargetMode="External"/><Relationship Id="rId45" Type="http://schemas.openxmlformats.org/officeDocument/2006/relationships/footer" Target="footer8.xml"/><Relationship Id="rId53" Type="http://schemas.microsoft.com/office/2016/09/relationships/commentsIds" Target="commentsIds.xml"/><Relationship Id="rId5" Type="http://schemas.openxmlformats.org/officeDocument/2006/relationships/numbering" Target="numbering.xml"/><Relationship Id="rId15" Type="http://schemas.openxmlformats.org/officeDocument/2006/relationships/footer" Target="footer2.xml"/><Relationship Id="rId23" Type="http://schemas.openxmlformats.org/officeDocument/2006/relationships/hyperlink" Target="https://github.com/tbeha/SimpliVity-Python" TargetMode="External"/><Relationship Id="rId28" Type="http://schemas.openxmlformats.org/officeDocument/2006/relationships/hyperlink" Target="https://grafana.com/docs/" TargetMode="External"/><Relationship Id="rId36" Type="http://schemas.openxmlformats.org/officeDocument/2006/relationships/hyperlink" Target="http://www.hpe.com/info/simplivity" TargetMode="External"/><Relationship Id="rId10" Type="http://schemas.openxmlformats.org/officeDocument/2006/relationships/endnotes" Target="endnotes.xml"/><Relationship Id="rId19" Type="http://schemas.openxmlformats.org/officeDocument/2006/relationships/image" Target="media/image5.png"/><Relationship Id="rId31" Type="http://schemas.openxmlformats.org/officeDocument/2006/relationships/header" Target="header4.xml"/><Relationship Id="rId44" Type="http://schemas.openxmlformats.org/officeDocument/2006/relationships/footer" Target="footer7.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1.xml"/><Relationship Id="rId22" Type="http://schemas.openxmlformats.org/officeDocument/2006/relationships/hyperlink" Target="https://github.com/prometheus/client_python" TargetMode="External"/><Relationship Id="rId27" Type="http://schemas.openxmlformats.org/officeDocument/2006/relationships/hyperlink" Target="https://github.com/tbeha/SimpliVity-Prometheus" TargetMode="External"/><Relationship Id="rId30" Type="http://schemas.openxmlformats.org/officeDocument/2006/relationships/image" Target="media/image10.png"/><Relationship Id="rId35" Type="http://schemas.openxmlformats.org/officeDocument/2006/relationships/footer" Target="footer5.xml"/><Relationship Id="rId43" Type="http://schemas.openxmlformats.org/officeDocument/2006/relationships/footer" Target="footer6.xml"/><Relationship Id="rId48" Type="http://schemas.openxmlformats.org/officeDocument/2006/relationships/theme" Target="theme/theme1.xml"/><Relationship Id="rId8" Type="http://schemas.openxmlformats.org/officeDocument/2006/relationships/webSettings" Target="webSettings.xml"/></Relationships>
</file>

<file path=word/_rels/fontTable.xml.rels><?xml version="1.0" encoding="UTF-8" standalone="yes"?>
<Relationships xmlns="http://schemas.openxmlformats.org/package/2006/relationships"><Relationship Id="rId2" Type="http://schemas.openxmlformats.org/officeDocument/2006/relationships/font" Target="fonts/font2.odttf"/><Relationship Id="rId1" Type="http://schemas.openxmlformats.org/officeDocument/2006/relationships/font" Target="fonts/font1.odttf"/></Relationships>
</file>

<file path=word/_rels/footer6.xml.rels><?xml version="1.0" encoding="UTF-8" standalone="yes"?>
<Relationships xmlns="http://schemas.openxmlformats.org/package/2006/relationships"><Relationship Id="rId8" Type="http://schemas.openxmlformats.org/officeDocument/2006/relationships/image" Target="media/image17.emf"/><Relationship Id="rId3" Type="http://schemas.openxmlformats.org/officeDocument/2006/relationships/image" Target="media/image12.jpeg"/><Relationship Id="rId7" Type="http://schemas.openxmlformats.org/officeDocument/2006/relationships/image" Target="media/image16.jpeg"/><Relationship Id="rId2" Type="http://schemas.openxmlformats.org/officeDocument/2006/relationships/image" Target="media/image11.jpeg"/><Relationship Id="rId1" Type="http://schemas.openxmlformats.org/officeDocument/2006/relationships/hyperlink" Target="http://www.hp.com/go/getupdated" TargetMode="External"/><Relationship Id="rId6" Type="http://schemas.openxmlformats.org/officeDocument/2006/relationships/image" Target="media/image15.jpeg"/><Relationship Id="rId5" Type="http://schemas.openxmlformats.org/officeDocument/2006/relationships/image" Target="media/image14.jpeg"/><Relationship Id="rId4" Type="http://schemas.openxmlformats.org/officeDocument/2006/relationships/image" Target="media/image13.jpeg"/></Relationships>
</file>

<file path=word/_rels/footer7.xml.rels><?xml version="1.0" encoding="UTF-8" standalone="yes"?>
<Relationships xmlns="http://schemas.openxmlformats.org/package/2006/relationships"><Relationship Id="rId8" Type="http://schemas.openxmlformats.org/officeDocument/2006/relationships/image" Target="media/image16.jpeg"/><Relationship Id="rId3" Type="http://schemas.openxmlformats.org/officeDocument/2006/relationships/image" Target="media/image20.jpg"/><Relationship Id="rId7" Type="http://schemas.openxmlformats.org/officeDocument/2006/relationships/image" Target="media/image22.jpeg"/><Relationship Id="rId2" Type="http://schemas.openxmlformats.org/officeDocument/2006/relationships/image" Target="media/image19.jpg"/><Relationship Id="rId1" Type="http://schemas.openxmlformats.org/officeDocument/2006/relationships/image" Target="media/image18.jpg"/><Relationship Id="rId6" Type="http://schemas.openxmlformats.org/officeDocument/2006/relationships/hyperlink" Target="https://hpresearch.az1.qualtrics.com/SE/?SID=SV_6EuQKOr2Ku1CUzH&amp;Pubnumber=4AAx-xxxENW" TargetMode="External"/><Relationship Id="rId5" Type="http://schemas.openxmlformats.org/officeDocument/2006/relationships/hyperlink" Target="http://www.hp.com/go/getupdated" TargetMode="External"/><Relationship Id="rId4" Type="http://schemas.openxmlformats.org/officeDocument/2006/relationships/image" Target="media/image21.jpg"/><Relationship Id="rId9" Type="http://schemas.openxmlformats.org/officeDocument/2006/relationships/image" Target="media/image17.emf"/></Relationships>
</file>

<file path=word/_rels/footer8.xml.rels><?xml version="1.0" encoding="UTF-8" standalone="yes"?>
<Relationships xmlns="http://schemas.openxmlformats.org/package/2006/relationships"><Relationship Id="rId3" Type="http://schemas.openxmlformats.org/officeDocument/2006/relationships/image" Target="media/image12.jpeg"/><Relationship Id="rId7" Type="http://schemas.openxmlformats.org/officeDocument/2006/relationships/image" Target="media/image17.emf"/><Relationship Id="rId2" Type="http://schemas.openxmlformats.org/officeDocument/2006/relationships/image" Target="media/image11.jpeg"/><Relationship Id="rId1" Type="http://schemas.openxmlformats.org/officeDocument/2006/relationships/hyperlink" Target="http://www.hp.com/go/getupdated" TargetMode="External"/><Relationship Id="rId6" Type="http://schemas.openxmlformats.org/officeDocument/2006/relationships/image" Target="media/image15.jpeg"/><Relationship Id="rId5" Type="http://schemas.openxmlformats.org/officeDocument/2006/relationships/image" Target="media/image14.jpeg"/><Relationship Id="rId4" Type="http://schemas.openxmlformats.org/officeDocument/2006/relationships/image" Target="media/image13.jpeg"/></Relationships>
</file>

<file path=word/_rels/header3.xml.rels><?xml version="1.0" encoding="UTF-8" standalone="yes"?>
<Relationships xmlns="http://schemas.openxmlformats.org/package/2006/relationships"><Relationship Id="rId1" Type="http://schemas.openxmlformats.org/officeDocument/2006/relationships/image" Target="media/image4.png"/></Relationships>
</file>

<file path=word/_rels/numbering.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rkrishna\AppData\Local\Microsoft\Windows\Temporary%20Internet%20Files\Content.Outlook\7JMA4E7S\hpe_coll_technical%20white%20paper_External_TOC%20in%20second%20page_US.dotx" TargetMode="External"/></Relationships>
</file>

<file path=word/theme/theme1.xml><?xml version="1.0" encoding="utf-8"?>
<a:theme xmlns:a="http://schemas.openxmlformats.org/drawingml/2006/main" name="HPE_Standard_Arial_4x3_v2">
  <a:themeElements>
    <a:clrScheme name="HPE">
      <a:dk1>
        <a:sysClr val="windowText" lastClr="000000"/>
      </a:dk1>
      <a:lt1>
        <a:sysClr val="window" lastClr="FFFFFF"/>
      </a:lt1>
      <a:dk2>
        <a:srgbClr val="425563"/>
      </a:dk2>
      <a:lt2>
        <a:srgbClr val="C6C9CA"/>
      </a:lt2>
      <a:accent1>
        <a:srgbClr val="425563"/>
      </a:accent1>
      <a:accent2>
        <a:srgbClr val="2AD2C9"/>
      </a:accent2>
      <a:accent3>
        <a:srgbClr val="FF8D6D"/>
      </a:accent3>
      <a:accent4>
        <a:srgbClr val="5B4767"/>
      </a:accent4>
      <a:accent5>
        <a:srgbClr val="617D78"/>
      </a:accent5>
      <a:accent6>
        <a:srgbClr val="C6C9CA"/>
      </a:accent6>
      <a:hlink>
        <a:srgbClr val="617D78"/>
      </a:hlink>
      <a:folHlink>
        <a:srgbClr val="878787"/>
      </a:folHlink>
    </a:clrScheme>
    <a:fontScheme name="Arial">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bwMode="ltGray">
        <a:solidFill>
          <a:schemeClr val="accent1"/>
        </a:solidFill>
        <a:ln w="19050">
          <a:solidFill>
            <a:schemeClr val="accent1"/>
          </a:solidFill>
        </a:ln>
      </a:spPr>
      <a:bodyPr rtlCol="0" anchor="ctr"/>
      <a:lstStyle>
        <a:defPPr algn="ctr">
          <a:lnSpc>
            <a:spcPct val="90000"/>
          </a:lnSpc>
          <a:defRPr/>
        </a:defPPr>
      </a:lstStyle>
      <a:style>
        <a:lnRef idx="2">
          <a:schemeClr val="accent1">
            <a:shade val="50000"/>
          </a:schemeClr>
        </a:lnRef>
        <a:fillRef idx="1">
          <a:schemeClr val="accent1"/>
        </a:fillRef>
        <a:effectRef idx="0">
          <a:schemeClr val="accent1"/>
        </a:effectRef>
        <a:fontRef idx="minor">
          <a:schemeClr val="lt1"/>
        </a:fontRef>
      </a:style>
    </a:spDef>
    <a:lnDef>
      <a:spPr>
        <a:ln w="19050">
          <a:solidFill>
            <a:schemeClr val="tx1"/>
          </a:solidFill>
        </a:ln>
      </a:spPr>
      <a:bodyPr/>
      <a:lstStyle/>
      <a:style>
        <a:lnRef idx="1">
          <a:schemeClr val="accent1"/>
        </a:lnRef>
        <a:fillRef idx="0">
          <a:schemeClr val="accent1"/>
        </a:fillRef>
        <a:effectRef idx="0">
          <a:schemeClr val="accent1"/>
        </a:effectRef>
        <a:fontRef idx="minor">
          <a:schemeClr val="tx1"/>
        </a:fontRef>
      </a:style>
    </a:lnDef>
    <a:txDef>
      <a:spPr>
        <a:noFill/>
      </a:spPr>
      <a:bodyPr wrap="square" lIns="0" tIns="0" rIns="0" bIns="0" rtlCol="0">
        <a:noAutofit/>
      </a:bodyPr>
      <a:lstStyle>
        <a:defPPr>
          <a:lnSpc>
            <a:spcPct val="90000"/>
          </a:lnSpc>
          <a:defRPr/>
        </a:defPPr>
      </a:lstStyle>
    </a:txDef>
  </a:objectDefaults>
  <a:extraClrSchemeLst/>
  <a:custClrLst>
    <a:custClr name="0|179|136">
      <a:srgbClr val="00B388"/>
    </a:custClr>
    <a:custClr name="135|123|117">
      <a:srgbClr val="877B75"/>
    </a:custClr>
    <a:custClr name="135|135|135">
      <a:srgbClr val="878787"/>
    </a:custClr>
  </a:custClrLst>
  <a:extLst>
    <a:ext uri="{05A4C25C-085E-4340-85A3-A5531E510DB2}">
      <thm15:themeFamily xmlns:thm15="http://schemas.microsoft.com/office/thememl/2012/main" name="HPE_Standard_Arial_4x3.potx" id="{2AB1D765-0CEC-4D49-AD7F-E106241AAEF2}" vid="{0AD15BC0-67DC-4285-AFBC-526CDFEF5EE6}"/>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D4AB44EC04EEB248AD3C2F57282CEF2E" ma:contentTypeVersion="4" ma:contentTypeDescription="Create a new document." ma:contentTypeScope="" ma:versionID="0ae969d4992de97b5cc68ce11a1cee92">
  <xsd:schema xmlns:xsd="http://www.w3.org/2001/XMLSchema" xmlns:xs="http://www.w3.org/2001/XMLSchema" xmlns:p="http://schemas.microsoft.com/office/2006/metadata/properties" xmlns:ns2="7bb811e3-ae5a-4c1f-9a1a-392098a39f69" targetNamespace="http://schemas.microsoft.com/office/2006/metadata/properties" ma:root="true" ma:fieldsID="cad2c4ba3cb3fdd1e74bef0488643345" ns2:_="">
    <xsd:import namespace="7bb811e3-ae5a-4c1f-9a1a-392098a39f69"/>
    <xsd:element name="properties">
      <xsd:complexType>
        <xsd:sequence>
          <xsd:element name="documentManagement">
            <xsd:complexType>
              <xsd:all>
                <xsd:element ref="ns2:Section"/>
                <xsd:element ref="ns2:Status"/>
                <xsd:element ref="ns2:Category"/>
                <xsd:element ref="ns2:Order0"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bb811e3-ae5a-4c1f-9a1a-392098a39f69" elementFormDefault="qualified">
    <xsd:import namespace="http://schemas.microsoft.com/office/2006/documentManagement/types"/>
    <xsd:import namespace="http://schemas.microsoft.com/office/infopath/2007/PartnerControls"/>
    <xsd:element name="Section" ma:index="8" ma:displayName="Section" ma:format="Dropdown" ma:internalName="Section">
      <xsd:simpleType>
        <xsd:restriction base="dms:Choice">
          <xsd:enumeration value="Program Overview"/>
          <xsd:enumeration value="FAQ"/>
          <xsd:enumeration value="Technical Whitepaper"/>
          <xsd:enumeration value="Reference Architecture"/>
          <xsd:enumeration value="Solution Blueprint"/>
        </xsd:restriction>
      </xsd:simpleType>
    </xsd:element>
    <xsd:element name="Status" ma:index="9" ma:displayName="Status" ma:format="Dropdown" ma:internalName="Status">
      <xsd:simpleType>
        <xsd:restriction base="dms:Choice">
          <xsd:enumeration value="Active"/>
          <xsd:enumeration value="Archive"/>
        </xsd:restriction>
      </xsd:simpleType>
    </xsd:element>
    <xsd:element name="Category" ma:index="10" ma:displayName="Category" ma:format="Dropdown" ma:internalName="Category">
      <xsd:simpleType>
        <xsd:restriction base="dms:Choice">
          <xsd:enumeration value="Download Template"/>
          <xsd:enumeration value="Program Overview"/>
          <xsd:enumeration value="FAQ"/>
        </xsd:restriction>
      </xsd:simpleType>
    </xsd:element>
    <xsd:element name="Order0" ma:index="11" nillable="true" ma:displayName="Order" ma:default="1" ma:format="Dropdown" ma:internalName="Order0">
      <xsd:simpleType>
        <xsd:restriction base="dms:Choice">
          <xsd:enumeration value="1"/>
          <xsd:enumeration value="2"/>
          <xsd:enumeration value="3"/>
          <xsd:enumeration value="4"/>
          <xsd:enumeration value="5"/>
          <xsd:enumeration value="6"/>
          <xsd:enumeration value="7"/>
          <xsd:enumeration value="8"/>
          <xsd:enumeration value="9"/>
          <xsd:enumeration value="10"/>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Category xmlns="7bb811e3-ae5a-4c1f-9a1a-392098a39f69">Download Template</Category>
    <Status xmlns="7bb811e3-ae5a-4c1f-9a1a-392098a39f69">Active</Status>
    <Order0 xmlns="7bb811e3-ae5a-4c1f-9a1a-392098a39f69">1</Order0>
    <Section xmlns="7bb811e3-ae5a-4c1f-9a1a-392098a39f69">Technical Whitepaper</Section>
  </documentManagement>
</p:properti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CC1F35B-8C49-421C-BA81-96BDF82E4ADE}">
  <ds:schemaRefs>
    <ds:schemaRef ds:uri="http://schemas.microsoft.com/sharepoint/v3/contenttype/forms"/>
  </ds:schemaRefs>
</ds:datastoreItem>
</file>

<file path=customXml/itemProps2.xml><?xml version="1.0" encoding="utf-8"?>
<ds:datastoreItem xmlns:ds="http://schemas.openxmlformats.org/officeDocument/2006/customXml" ds:itemID="{B703ED95-C267-4B4C-A890-437A9FD741C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bb811e3-ae5a-4c1f-9a1a-392098a39f6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BD616351-6995-402E-BE7D-AFC2825D2B52}">
  <ds:schemaRefs>
    <ds:schemaRef ds:uri="http://schemas.microsoft.com/office/2006/metadata/properties"/>
    <ds:schemaRef ds:uri="http://schemas.microsoft.com/office/infopath/2007/PartnerControls"/>
    <ds:schemaRef ds:uri="7bb811e3-ae5a-4c1f-9a1a-392098a39f69"/>
  </ds:schemaRefs>
</ds:datastoreItem>
</file>

<file path=customXml/itemProps4.xml><?xml version="1.0" encoding="utf-8"?>
<ds:datastoreItem xmlns:ds="http://schemas.openxmlformats.org/officeDocument/2006/customXml" ds:itemID="{91D845BB-2A95-4C30-AAA4-E9B0257D82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hpe_coll_technical white paper_External_TOC in second page_US.dotx</Template>
  <TotalTime>211</TotalTime>
  <Pages>14</Pages>
  <Words>3767</Words>
  <Characters>21473</Characters>
  <Application>Microsoft Office Word</Application>
  <DocSecurity>0</DocSecurity>
  <Lines>178</Lines>
  <Paragraphs>50</Paragraphs>
  <ScaleCrop>false</ScaleCrop>
  <HeadingPairs>
    <vt:vector size="2" baseType="variant">
      <vt:variant>
        <vt:lpstr>Title</vt:lpstr>
      </vt:variant>
      <vt:variant>
        <vt:i4>1</vt:i4>
      </vt:variant>
    </vt:vector>
  </HeadingPairs>
  <TitlesOfParts>
    <vt:vector size="1" baseType="lpstr">
      <vt:lpstr>Monitor HPE SimpliVity with open-source tool Prometheus</vt:lpstr>
    </vt:vector>
  </TitlesOfParts>
  <Company>HP</Company>
  <LinksUpToDate>false</LinksUpToDate>
  <CharactersWithSpaces>25190</CharactersWithSpaces>
  <SharedDoc>false</SharedDoc>
  <HLinks>
    <vt:vector size="66" baseType="variant">
      <vt:variant>
        <vt:i4>5636127</vt:i4>
      </vt:variant>
      <vt:variant>
        <vt:i4>57</vt:i4>
      </vt:variant>
      <vt:variant>
        <vt:i4>0</vt:i4>
      </vt:variant>
      <vt:variant>
        <vt:i4>5</vt:i4>
      </vt:variant>
      <vt:variant>
        <vt:lpwstr>http://www.hp.com/go/getconnected</vt:lpwstr>
      </vt:variant>
      <vt:variant>
        <vt:lpwstr/>
      </vt:variant>
      <vt:variant>
        <vt:i4>6029331</vt:i4>
      </vt:variant>
      <vt:variant>
        <vt:i4>54</vt:i4>
      </vt:variant>
      <vt:variant>
        <vt:i4>0</vt:i4>
      </vt:variant>
      <vt:variant>
        <vt:i4>5</vt:i4>
      </vt:variant>
      <vt:variant>
        <vt:lpwstr>http://www.hp.com/go/product</vt:lpwstr>
      </vt:variant>
      <vt:variant>
        <vt:lpwstr/>
      </vt:variant>
      <vt:variant>
        <vt:i4>5767236</vt:i4>
      </vt:variant>
      <vt:variant>
        <vt:i4>51</vt:i4>
      </vt:variant>
      <vt:variant>
        <vt:i4>0</vt:i4>
      </vt:variant>
      <vt:variant>
        <vt:i4>5</vt:i4>
      </vt:variant>
      <vt:variant>
        <vt:lpwstr>http://www.hp.com/product</vt:lpwstr>
      </vt:variant>
      <vt:variant>
        <vt:lpwstr/>
      </vt:variant>
      <vt:variant>
        <vt:i4>1966134</vt:i4>
      </vt:variant>
      <vt:variant>
        <vt:i4>44</vt:i4>
      </vt:variant>
      <vt:variant>
        <vt:i4>0</vt:i4>
      </vt:variant>
      <vt:variant>
        <vt:i4>5</vt:i4>
      </vt:variant>
      <vt:variant>
        <vt:lpwstr/>
      </vt:variant>
      <vt:variant>
        <vt:lpwstr>_Toc252977128</vt:lpwstr>
      </vt:variant>
      <vt:variant>
        <vt:i4>1966134</vt:i4>
      </vt:variant>
      <vt:variant>
        <vt:i4>38</vt:i4>
      </vt:variant>
      <vt:variant>
        <vt:i4>0</vt:i4>
      </vt:variant>
      <vt:variant>
        <vt:i4>5</vt:i4>
      </vt:variant>
      <vt:variant>
        <vt:lpwstr/>
      </vt:variant>
      <vt:variant>
        <vt:lpwstr>_Toc252977127</vt:lpwstr>
      </vt:variant>
      <vt:variant>
        <vt:i4>1966134</vt:i4>
      </vt:variant>
      <vt:variant>
        <vt:i4>32</vt:i4>
      </vt:variant>
      <vt:variant>
        <vt:i4>0</vt:i4>
      </vt:variant>
      <vt:variant>
        <vt:i4>5</vt:i4>
      </vt:variant>
      <vt:variant>
        <vt:lpwstr/>
      </vt:variant>
      <vt:variant>
        <vt:lpwstr>_Toc252977126</vt:lpwstr>
      </vt:variant>
      <vt:variant>
        <vt:i4>1966134</vt:i4>
      </vt:variant>
      <vt:variant>
        <vt:i4>26</vt:i4>
      </vt:variant>
      <vt:variant>
        <vt:i4>0</vt:i4>
      </vt:variant>
      <vt:variant>
        <vt:i4>5</vt:i4>
      </vt:variant>
      <vt:variant>
        <vt:lpwstr/>
      </vt:variant>
      <vt:variant>
        <vt:lpwstr>_Toc252977125</vt:lpwstr>
      </vt:variant>
      <vt:variant>
        <vt:i4>1966134</vt:i4>
      </vt:variant>
      <vt:variant>
        <vt:i4>20</vt:i4>
      </vt:variant>
      <vt:variant>
        <vt:i4>0</vt:i4>
      </vt:variant>
      <vt:variant>
        <vt:i4>5</vt:i4>
      </vt:variant>
      <vt:variant>
        <vt:lpwstr/>
      </vt:variant>
      <vt:variant>
        <vt:lpwstr>_Toc252977124</vt:lpwstr>
      </vt:variant>
      <vt:variant>
        <vt:i4>1966134</vt:i4>
      </vt:variant>
      <vt:variant>
        <vt:i4>14</vt:i4>
      </vt:variant>
      <vt:variant>
        <vt:i4>0</vt:i4>
      </vt:variant>
      <vt:variant>
        <vt:i4>5</vt:i4>
      </vt:variant>
      <vt:variant>
        <vt:lpwstr/>
      </vt:variant>
      <vt:variant>
        <vt:lpwstr>_Toc252977123</vt:lpwstr>
      </vt:variant>
      <vt:variant>
        <vt:i4>1966134</vt:i4>
      </vt:variant>
      <vt:variant>
        <vt:i4>8</vt:i4>
      </vt:variant>
      <vt:variant>
        <vt:i4>0</vt:i4>
      </vt:variant>
      <vt:variant>
        <vt:i4>5</vt:i4>
      </vt:variant>
      <vt:variant>
        <vt:lpwstr/>
      </vt:variant>
      <vt:variant>
        <vt:lpwstr>_Toc252977122</vt:lpwstr>
      </vt:variant>
      <vt:variant>
        <vt:i4>1966134</vt:i4>
      </vt:variant>
      <vt:variant>
        <vt:i4>2</vt:i4>
      </vt:variant>
      <vt:variant>
        <vt:i4>0</vt:i4>
      </vt:variant>
      <vt:variant>
        <vt:i4>5</vt:i4>
      </vt:variant>
      <vt:variant>
        <vt:lpwstr/>
      </vt:variant>
      <vt:variant>
        <vt:lpwstr>_Toc252977121</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Monitor HPE SimpliVity with open-source tool Prometheus</dc:title>
  <dc:creator>thomas.beha@hpe.com</dc:creator>
  <cp:keywords>HPE SimpliVity;Prometheus;Monitoring</cp:keywords>
  <dc:description>Draft</dc:description>
  <cp:lastModifiedBy>Gireesan Mini, Jyothis</cp:lastModifiedBy>
  <cp:revision>6</cp:revision>
  <cp:lastPrinted>2015-06-09T13:24:00Z</cp:lastPrinted>
  <dcterms:created xsi:type="dcterms:W3CDTF">2019-10-31T11:52:00Z</dcterms:created>
  <dcterms:modified xsi:type="dcterms:W3CDTF">2019-12-16T14:27:00Z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0x010100D4AB44EC04EEB248AD3C2F57282CEF2E</vt:lpwstr>
  </property>
</Properties>
</file>